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olors1.xml" ContentType="application/vnd.ms-office.chartcolorstyle+xml"/>
  <Override PartName="/word/charts/style1.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B7B44E" w14:textId="3D48D18B" w:rsidR="008D17B6" w:rsidRPr="00840395" w:rsidRDefault="008D17B6" w:rsidP="00840395">
      <w:pPr>
        <w:jc w:val="center"/>
        <w:rPr>
          <w:rFonts w:ascii="Times New Roman" w:hAnsi="Times New Roman" w:cs="Times New Roman"/>
          <w:b/>
          <w:bCs/>
          <w:sz w:val="32"/>
          <w:szCs w:val="32"/>
        </w:rPr>
      </w:pPr>
      <w:bookmarkStart w:id="0" w:name="_Hlk55034891"/>
      <w:bookmarkEnd w:id="0"/>
      <w:r w:rsidRPr="00840395">
        <w:rPr>
          <w:rFonts w:ascii="Times New Roman" w:hAnsi="Times New Roman" w:cs="Times New Roman"/>
          <w:b/>
          <w:bCs/>
          <w:sz w:val="32"/>
          <w:szCs w:val="32"/>
        </w:rPr>
        <w:t xml:space="preserve">No guts, no reef: understanding the microbiome, genetic </w:t>
      </w:r>
      <w:r w:rsidR="005B59A8" w:rsidRPr="00840395">
        <w:rPr>
          <w:rFonts w:ascii="Times New Roman" w:hAnsi="Times New Roman" w:cs="Times New Roman"/>
          <w:b/>
          <w:bCs/>
          <w:sz w:val="32"/>
          <w:szCs w:val="32"/>
        </w:rPr>
        <w:t>diversity,</w:t>
      </w:r>
      <w:r w:rsidRPr="00840395">
        <w:rPr>
          <w:rFonts w:ascii="Times New Roman" w:hAnsi="Times New Roman" w:cs="Times New Roman"/>
          <w:b/>
          <w:bCs/>
          <w:sz w:val="32"/>
          <w:szCs w:val="32"/>
        </w:rPr>
        <w:t xml:space="preserve"> and phylogenetic relationships of the Puerto Rican long-spined black sea urchin, </w:t>
      </w:r>
      <w:proofErr w:type="spellStart"/>
      <w:r w:rsidRPr="00840395">
        <w:rPr>
          <w:rFonts w:ascii="Times New Roman" w:hAnsi="Times New Roman" w:cs="Times New Roman"/>
          <w:b/>
          <w:bCs/>
          <w:i/>
          <w:iCs/>
          <w:sz w:val="32"/>
          <w:szCs w:val="32"/>
        </w:rPr>
        <w:t>Diadema</w:t>
      </w:r>
      <w:proofErr w:type="spellEnd"/>
      <w:r w:rsidRPr="00840395">
        <w:rPr>
          <w:rFonts w:ascii="Times New Roman" w:hAnsi="Times New Roman" w:cs="Times New Roman"/>
          <w:b/>
          <w:bCs/>
          <w:i/>
          <w:iCs/>
          <w:sz w:val="32"/>
          <w:szCs w:val="32"/>
        </w:rPr>
        <w:t xml:space="preserve"> </w:t>
      </w:r>
      <w:proofErr w:type="spellStart"/>
      <w:r w:rsidRPr="00840395">
        <w:rPr>
          <w:rFonts w:ascii="Times New Roman" w:hAnsi="Times New Roman" w:cs="Times New Roman"/>
          <w:b/>
          <w:bCs/>
          <w:i/>
          <w:iCs/>
          <w:sz w:val="32"/>
          <w:szCs w:val="32"/>
        </w:rPr>
        <w:t>antillarum</w:t>
      </w:r>
      <w:proofErr w:type="spellEnd"/>
      <w:r w:rsidRPr="00840395">
        <w:rPr>
          <w:rFonts w:ascii="Times New Roman" w:hAnsi="Times New Roman" w:cs="Times New Roman"/>
          <w:b/>
          <w:bCs/>
          <w:sz w:val="32"/>
          <w:szCs w:val="32"/>
        </w:rPr>
        <w:t>, a keystone species of the Caribbean reef</w:t>
      </w:r>
    </w:p>
    <w:p w14:paraId="458CFF42" w14:textId="77777777" w:rsidR="008D17B6" w:rsidRPr="00557893" w:rsidRDefault="008D17B6" w:rsidP="00557893">
      <w:pPr>
        <w:jc w:val="both"/>
        <w:rPr>
          <w:rFonts w:ascii="Times New Roman" w:hAnsi="Times New Roman" w:cs="Times New Roman"/>
          <w:sz w:val="24"/>
          <w:szCs w:val="24"/>
        </w:rPr>
      </w:pPr>
    </w:p>
    <w:p w14:paraId="4D29689C" w14:textId="062A875A"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Alejandro J</w:t>
      </w:r>
      <w:r w:rsidR="00B700EF" w:rsidRPr="00557893">
        <w:rPr>
          <w:rFonts w:ascii="Times New Roman" w:hAnsi="Times New Roman" w:cs="Times New Roman"/>
          <w:sz w:val="24"/>
          <w:szCs w:val="24"/>
        </w:rPr>
        <w:t>.</w:t>
      </w:r>
      <w:r w:rsidRPr="00557893">
        <w:rPr>
          <w:rFonts w:ascii="Times New Roman" w:hAnsi="Times New Roman" w:cs="Times New Roman"/>
          <w:sz w:val="24"/>
          <w:szCs w:val="24"/>
        </w:rPr>
        <w:t xml:space="preserve"> Mercado Capote</w:t>
      </w:r>
    </w:p>
    <w:p w14:paraId="489EF626" w14:textId="77777777" w:rsidR="008D17B6" w:rsidRPr="00557893" w:rsidRDefault="008D17B6" w:rsidP="00840395">
      <w:pPr>
        <w:jc w:val="center"/>
        <w:rPr>
          <w:rFonts w:ascii="Times New Roman" w:hAnsi="Times New Roman" w:cs="Times New Roman"/>
          <w:sz w:val="24"/>
          <w:szCs w:val="24"/>
        </w:rPr>
      </w:pPr>
    </w:p>
    <w:p w14:paraId="1555E29A"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 dissertation submitted in partial fulfillment of the requirements for the degree of</w:t>
      </w:r>
    </w:p>
    <w:p w14:paraId="1AE2FCC6" w14:textId="77777777" w:rsidR="008D17B6" w:rsidRPr="00557893" w:rsidRDefault="008D17B6" w:rsidP="00840395">
      <w:pPr>
        <w:jc w:val="center"/>
        <w:rPr>
          <w:rFonts w:ascii="Times New Roman" w:hAnsi="Times New Roman" w:cs="Times New Roman"/>
          <w:sz w:val="24"/>
          <w:szCs w:val="24"/>
        </w:rPr>
      </w:pPr>
    </w:p>
    <w:p w14:paraId="1107EEB5" w14:textId="0A94EF2D"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MASTER OF SCIENCE</w:t>
      </w:r>
    </w:p>
    <w:p w14:paraId="785D40C2" w14:textId="77777777" w:rsidR="008D17B6" w:rsidRPr="00557893" w:rsidRDefault="008D17B6" w:rsidP="00840395">
      <w:pPr>
        <w:jc w:val="center"/>
        <w:rPr>
          <w:rFonts w:ascii="Times New Roman" w:hAnsi="Times New Roman" w:cs="Times New Roman"/>
          <w:sz w:val="24"/>
          <w:szCs w:val="24"/>
        </w:rPr>
      </w:pPr>
      <w:proofErr w:type="gramStart"/>
      <w:r w:rsidRPr="00557893">
        <w:rPr>
          <w:rFonts w:ascii="Times New Roman" w:hAnsi="Times New Roman" w:cs="Times New Roman"/>
          <w:sz w:val="24"/>
          <w:szCs w:val="24"/>
        </w:rPr>
        <w:t>in</w:t>
      </w:r>
      <w:proofErr w:type="gramEnd"/>
    </w:p>
    <w:p w14:paraId="2C8A5CB9" w14:textId="3BF3BA01"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BIOLOGY</w:t>
      </w:r>
    </w:p>
    <w:p w14:paraId="5313DDA1" w14:textId="77777777" w:rsidR="008D17B6" w:rsidRPr="00557893" w:rsidRDefault="008D17B6" w:rsidP="00840395">
      <w:pPr>
        <w:jc w:val="center"/>
        <w:rPr>
          <w:rFonts w:ascii="Times New Roman" w:hAnsi="Times New Roman" w:cs="Times New Roman"/>
          <w:sz w:val="24"/>
          <w:szCs w:val="24"/>
        </w:rPr>
      </w:pPr>
    </w:p>
    <w:p w14:paraId="3C2A3AB6"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UNIVERSITY OF PUERTO RICO</w:t>
      </w:r>
    </w:p>
    <w:p w14:paraId="3B1B2E10"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MAYAGÜEZ CAMPUS</w:t>
      </w:r>
    </w:p>
    <w:p w14:paraId="1CC2DC67" w14:textId="38CF4C76"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2020</w:t>
      </w:r>
    </w:p>
    <w:p w14:paraId="7A8E24EB" w14:textId="77777777" w:rsidR="008D17B6" w:rsidRPr="00557893" w:rsidRDefault="008D17B6" w:rsidP="00840395">
      <w:pPr>
        <w:jc w:val="center"/>
        <w:rPr>
          <w:rFonts w:ascii="Times New Roman" w:hAnsi="Times New Roman" w:cs="Times New Roman"/>
          <w:sz w:val="24"/>
          <w:szCs w:val="24"/>
        </w:rPr>
      </w:pPr>
    </w:p>
    <w:p w14:paraId="3A2B52D8"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Approved by:</w:t>
      </w:r>
    </w:p>
    <w:p w14:paraId="02F989B1" w14:textId="77777777" w:rsidR="008D17B6" w:rsidRPr="00557893" w:rsidRDefault="008D17B6" w:rsidP="00557893">
      <w:pPr>
        <w:jc w:val="both"/>
        <w:rPr>
          <w:rFonts w:ascii="Times New Roman" w:hAnsi="Times New Roman" w:cs="Times New Roman"/>
          <w:sz w:val="24"/>
          <w:szCs w:val="24"/>
        </w:rPr>
      </w:pPr>
    </w:p>
    <w:tbl>
      <w:tblPr>
        <w:tblpPr w:leftFromText="180" w:rightFromText="180" w:vertAnchor="text" w:horzAnchor="margin" w:tblpY="85"/>
        <w:tblW w:w="0" w:type="auto"/>
        <w:tblLayout w:type="fixed"/>
        <w:tblLook w:val="01E0" w:firstRow="1" w:lastRow="1" w:firstColumn="1" w:lastColumn="1" w:noHBand="0" w:noVBand="0"/>
      </w:tblPr>
      <w:tblGrid>
        <w:gridCol w:w="6408"/>
        <w:gridCol w:w="2448"/>
      </w:tblGrid>
      <w:tr w:rsidR="008D17B6" w:rsidRPr="00557893" w14:paraId="7283A8DF" w14:textId="77777777" w:rsidTr="008D17B6">
        <w:tc>
          <w:tcPr>
            <w:tcW w:w="6408" w:type="dxa"/>
          </w:tcPr>
          <w:p w14:paraId="3A23F124" w14:textId="77777777" w:rsidR="008D17B6" w:rsidRPr="00557893" w:rsidRDefault="008D17B6" w:rsidP="00557893">
            <w:pPr>
              <w:jc w:val="both"/>
              <w:rPr>
                <w:rFonts w:ascii="Times New Roman" w:hAnsi="Times New Roman" w:cs="Times New Roman"/>
                <w:sz w:val="24"/>
                <w:szCs w:val="24"/>
                <w:lang w:val="es-PR"/>
              </w:rPr>
            </w:pPr>
          </w:p>
          <w:p w14:paraId="0FE6C182" w14:textId="77777777" w:rsidR="008D17B6" w:rsidRPr="00557893" w:rsidRDefault="008D17B6" w:rsidP="00557893">
            <w:pPr>
              <w:jc w:val="both"/>
              <w:rPr>
                <w:rFonts w:ascii="Times New Roman" w:hAnsi="Times New Roman" w:cs="Times New Roman"/>
                <w:sz w:val="24"/>
                <w:szCs w:val="24"/>
                <w:lang w:val="es-ES"/>
              </w:rPr>
            </w:pPr>
            <w:r w:rsidRPr="00557893">
              <w:rPr>
                <w:rFonts w:ascii="Times New Roman" w:hAnsi="Times New Roman" w:cs="Times New Roman"/>
                <w:sz w:val="24"/>
                <w:szCs w:val="24"/>
                <w:lang w:val="es-ES"/>
              </w:rPr>
              <w:t>________________________________</w:t>
            </w:r>
          </w:p>
          <w:p w14:paraId="229A5106" w14:textId="062A36D0" w:rsidR="008D17B6" w:rsidRPr="00557893" w:rsidRDefault="008D17B6" w:rsidP="00557893">
            <w:pPr>
              <w:jc w:val="both"/>
              <w:rPr>
                <w:rFonts w:ascii="Times New Roman" w:hAnsi="Times New Roman" w:cs="Times New Roman"/>
                <w:sz w:val="24"/>
                <w:szCs w:val="24"/>
                <w:lang w:val="es-ES"/>
              </w:rPr>
            </w:pPr>
            <w:r w:rsidRPr="00557893">
              <w:rPr>
                <w:rFonts w:ascii="Times New Roman" w:hAnsi="Times New Roman" w:cs="Times New Roman"/>
                <w:noProof/>
                <w:sz w:val="24"/>
                <w:szCs w:val="24"/>
                <w:lang w:val="es-PR"/>
              </w:rPr>
              <w:t xml:space="preserve"> </w:t>
            </w:r>
            <w:r w:rsidRPr="00557893">
              <w:rPr>
                <w:rFonts w:ascii="Times New Roman" w:hAnsi="Times New Roman" w:cs="Times New Roman"/>
                <w:sz w:val="24"/>
                <w:szCs w:val="24"/>
                <w:lang w:val="es-PR"/>
              </w:rPr>
              <w:t xml:space="preserve">Juan Carlos </w:t>
            </w:r>
            <w:proofErr w:type="spellStart"/>
            <w:r w:rsidRPr="00557893">
              <w:rPr>
                <w:rFonts w:ascii="Times New Roman" w:hAnsi="Times New Roman" w:cs="Times New Roman"/>
                <w:sz w:val="24"/>
                <w:szCs w:val="24"/>
                <w:lang w:val="es-PR"/>
              </w:rPr>
              <w:t>Martinez</w:t>
            </w:r>
            <w:proofErr w:type="spellEnd"/>
            <w:r w:rsidRPr="00557893">
              <w:rPr>
                <w:rFonts w:ascii="Times New Roman" w:hAnsi="Times New Roman" w:cs="Times New Roman"/>
                <w:sz w:val="24"/>
                <w:szCs w:val="24"/>
                <w:lang w:val="es-PR"/>
              </w:rPr>
              <w:t xml:space="preserve"> </w:t>
            </w:r>
            <w:proofErr w:type="gramStart"/>
            <w:r w:rsidRPr="00557893">
              <w:rPr>
                <w:rFonts w:ascii="Times New Roman" w:hAnsi="Times New Roman" w:cs="Times New Roman"/>
                <w:sz w:val="24"/>
                <w:szCs w:val="24"/>
                <w:lang w:val="es-PR"/>
              </w:rPr>
              <w:t>Cruzado</w:t>
            </w:r>
            <w:r w:rsidRPr="00557893">
              <w:rPr>
                <w:rFonts w:ascii="Times New Roman" w:hAnsi="Times New Roman" w:cs="Times New Roman"/>
                <w:sz w:val="24"/>
                <w:szCs w:val="24"/>
                <w:lang w:val="es-ES"/>
              </w:rPr>
              <w:t xml:space="preserve"> ,</w:t>
            </w:r>
            <w:proofErr w:type="gramEnd"/>
            <w:r w:rsidRPr="00557893">
              <w:rPr>
                <w:rFonts w:ascii="Times New Roman" w:hAnsi="Times New Roman" w:cs="Times New Roman"/>
                <w:sz w:val="24"/>
                <w:szCs w:val="24"/>
                <w:lang w:val="es-ES"/>
              </w:rPr>
              <w:t xml:space="preserve"> </w:t>
            </w:r>
            <w:proofErr w:type="spellStart"/>
            <w:r w:rsidRPr="00557893">
              <w:rPr>
                <w:rFonts w:ascii="Times New Roman" w:hAnsi="Times New Roman" w:cs="Times New Roman"/>
                <w:sz w:val="24"/>
                <w:szCs w:val="24"/>
                <w:lang w:val="es-ES"/>
              </w:rPr>
              <w:t>Ph.D</w:t>
            </w:r>
            <w:proofErr w:type="spellEnd"/>
            <w:r w:rsidRPr="00557893">
              <w:rPr>
                <w:rFonts w:ascii="Times New Roman" w:hAnsi="Times New Roman" w:cs="Times New Roman"/>
                <w:sz w:val="24"/>
                <w:szCs w:val="24"/>
                <w:lang w:val="es-ES"/>
              </w:rPr>
              <w:t>.</w:t>
            </w:r>
          </w:p>
          <w:p w14:paraId="152320E2" w14:textId="77777777" w:rsidR="008D17B6" w:rsidRPr="00557893" w:rsidRDefault="008D17B6" w:rsidP="00557893">
            <w:pPr>
              <w:jc w:val="both"/>
              <w:rPr>
                <w:rFonts w:ascii="Times New Roman" w:hAnsi="Times New Roman" w:cs="Times New Roman"/>
                <w:sz w:val="24"/>
                <w:szCs w:val="24"/>
                <w:lang w:val="es-US"/>
              </w:rPr>
            </w:pPr>
            <w:proofErr w:type="spellStart"/>
            <w:r w:rsidRPr="00557893">
              <w:rPr>
                <w:rFonts w:ascii="Times New Roman" w:hAnsi="Times New Roman" w:cs="Times New Roman"/>
                <w:sz w:val="24"/>
                <w:szCs w:val="24"/>
                <w:lang w:val="es-US"/>
              </w:rPr>
              <w:t>President</w:t>
            </w:r>
            <w:proofErr w:type="spellEnd"/>
            <w:r w:rsidRPr="00557893">
              <w:rPr>
                <w:rFonts w:ascii="Times New Roman" w:hAnsi="Times New Roman" w:cs="Times New Roman"/>
                <w:sz w:val="24"/>
                <w:szCs w:val="24"/>
                <w:lang w:val="es-US"/>
              </w:rPr>
              <w:t xml:space="preserve">, </w:t>
            </w:r>
            <w:proofErr w:type="spellStart"/>
            <w:r w:rsidRPr="00557893">
              <w:rPr>
                <w:rFonts w:ascii="Times New Roman" w:hAnsi="Times New Roman" w:cs="Times New Roman"/>
                <w:sz w:val="24"/>
                <w:szCs w:val="24"/>
                <w:lang w:val="es-US"/>
              </w:rPr>
              <w:t>Graduate</w:t>
            </w:r>
            <w:proofErr w:type="spellEnd"/>
            <w:r w:rsidRPr="00557893">
              <w:rPr>
                <w:rFonts w:ascii="Times New Roman" w:hAnsi="Times New Roman" w:cs="Times New Roman"/>
                <w:sz w:val="24"/>
                <w:szCs w:val="24"/>
                <w:lang w:val="es-US"/>
              </w:rPr>
              <w:t xml:space="preserve"> </w:t>
            </w:r>
            <w:proofErr w:type="spellStart"/>
            <w:r w:rsidRPr="00557893">
              <w:rPr>
                <w:rFonts w:ascii="Times New Roman" w:hAnsi="Times New Roman" w:cs="Times New Roman"/>
                <w:sz w:val="24"/>
                <w:szCs w:val="24"/>
                <w:lang w:val="es-US"/>
              </w:rPr>
              <w:t>Committee</w:t>
            </w:r>
            <w:proofErr w:type="spellEnd"/>
          </w:p>
        </w:tc>
        <w:tc>
          <w:tcPr>
            <w:tcW w:w="2448" w:type="dxa"/>
          </w:tcPr>
          <w:p w14:paraId="7FB13F6F" w14:textId="77777777" w:rsidR="008D17B6" w:rsidRPr="00557893" w:rsidRDefault="008D17B6" w:rsidP="00557893">
            <w:pPr>
              <w:jc w:val="both"/>
              <w:rPr>
                <w:rFonts w:ascii="Times New Roman" w:hAnsi="Times New Roman" w:cs="Times New Roman"/>
                <w:sz w:val="24"/>
                <w:szCs w:val="24"/>
                <w:lang w:val="es-US"/>
              </w:rPr>
            </w:pPr>
          </w:p>
          <w:p w14:paraId="4DDB9483"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7BDD43EC"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bl>
    <w:p w14:paraId="3FF261D5" w14:textId="77777777" w:rsidR="008D17B6" w:rsidRPr="00557893" w:rsidRDefault="008D17B6" w:rsidP="00557893">
      <w:pPr>
        <w:jc w:val="both"/>
        <w:rPr>
          <w:rFonts w:ascii="Times New Roman" w:hAnsi="Times New Roman" w:cs="Times New Roman"/>
          <w:sz w:val="24"/>
          <w:szCs w:val="24"/>
          <w:lang w:eastAsia="zh-CN"/>
        </w:rPr>
      </w:pPr>
    </w:p>
    <w:tbl>
      <w:tblPr>
        <w:tblpPr w:leftFromText="180" w:rightFromText="180" w:vertAnchor="text" w:horzAnchor="margin" w:tblpY="85"/>
        <w:tblW w:w="0" w:type="auto"/>
        <w:tblLayout w:type="fixed"/>
        <w:tblLook w:val="01E0" w:firstRow="1" w:lastRow="1" w:firstColumn="1" w:lastColumn="1" w:noHBand="0" w:noVBand="0"/>
      </w:tblPr>
      <w:tblGrid>
        <w:gridCol w:w="2448"/>
        <w:gridCol w:w="3960"/>
        <w:gridCol w:w="2448"/>
      </w:tblGrid>
      <w:tr w:rsidR="008D17B6" w:rsidRPr="00557893" w14:paraId="554817B0" w14:textId="77777777" w:rsidTr="008D17B6">
        <w:tc>
          <w:tcPr>
            <w:tcW w:w="6408" w:type="dxa"/>
            <w:gridSpan w:val="2"/>
            <w:hideMark/>
          </w:tcPr>
          <w:p w14:paraId="509FF4BB"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237C874C" w14:textId="5594B9DE"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Audrey </w:t>
            </w:r>
            <w:proofErr w:type="spellStart"/>
            <w:proofErr w:type="gramStart"/>
            <w:r w:rsidRPr="00557893">
              <w:rPr>
                <w:rFonts w:ascii="Times New Roman" w:hAnsi="Times New Roman" w:cs="Times New Roman"/>
                <w:sz w:val="24"/>
                <w:szCs w:val="24"/>
              </w:rPr>
              <w:t>Majeske</w:t>
            </w:r>
            <w:proofErr w:type="spellEnd"/>
            <w:r w:rsidRPr="00557893">
              <w:rPr>
                <w:rFonts w:ascii="Times New Roman" w:hAnsi="Times New Roman" w:cs="Times New Roman"/>
                <w:sz w:val="24"/>
                <w:szCs w:val="24"/>
              </w:rPr>
              <w:t xml:space="preserve"> ,</w:t>
            </w:r>
            <w:proofErr w:type="gramEnd"/>
            <w:r w:rsidRPr="00557893">
              <w:rPr>
                <w:rFonts w:ascii="Times New Roman" w:hAnsi="Times New Roman" w:cs="Times New Roman"/>
                <w:sz w:val="24"/>
                <w:szCs w:val="24"/>
              </w:rPr>
              <w:t xml:space="preserve"> Ph.D.</w:t>
            </w:r>
          </w:p>
          <w:p w14:paraId="7B5F2E85"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hideMark/>
          </w:tcPr>
          <w:p w14:paraId="0D88A233"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4DC337FF"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8D17B6" w:rsidRPr="00557893" w14:paraId="20993D33" w14:textId="77777777" w:rsidTr="008D17B6">
        <w:tc>
          <w:tcPr>
            <w:tcW w:w="6408" w:type="dxa"/>
            <w:gridSpan w:val="2"/>
          </w:tcPr>
          <w:p w14:paraId="49C1A3E9" w14:textId="6F548966" w:rsidR="008D17B6" w:rsidRPr="00557893" w:rsidRDefault="008D17B6" w:rsidP="00557893">
            <w:pPr>
              <w:jc w:val="both"/>
              <w:rPr>
                <w:rFonts w:ascii="Times New Roman" w:hAnsi="Times New Roman" w:cs="Times New Roman"/>
                <w:sz w:val="24"/>
                <w:szCs w:val="24"/>
                <w:lang w:val="pt-BR"/>
              </w:rPr>
            </w:pPr>
          </w:p>
          <w:p w14:paraId="1927FBE7" w14:textId="77777777" w:rsidR="00AF5855" w:rsidRPr="00557893" w:rsidRDefault="00AF5855" w:rsidP="00557893">
            <w:pPr>
              <w:jc w:val="both"/>
              <w:rPr>
                <w:rFonts w:ascii="Times New Roman" w:hAnsi="Times New Roman" w:cs="Times New Roman"/>
                <w:sz w:val="24"/>
                <w:szCs w:val="24"/>
                <w:lang w:val="pt-BR"/>
              </w:rPr>
            </w:pPr>
          </w:p>
          <w:p w14:paraId="24BA0DD8" w14:textId="77777777" w:rsidR="008D17B6" w:rsidRPr="00557893" w:rsidRDefault="008D17B6" w:rsidP="00557893">
            <w:pPr>
              <w:jc w:val="both"/>
              <w:rPr>
                <w:rFonts w:ascii="Times New Roman" w:hAnsi="Times New Roman" w:cs="Times New Roman"/>
                <w:sz w:val="24"/>
                <w:szCs w:val="24"/>
                <w:lang w:val="pt-BR"/>
              </w:rPr>
            </w:pPr>
            <w:r w:rsidRPr="00557893">
              <w:rPr>
                <w:rFonts w:ascii="Times New Roman" w:hAnsi="Times New Roman" w:cs="Times New Roman"/>
                <w:sz w:val="24"/>
                <w:szCs w:val="24"/>
                <w:lang w:val="pt-BR"/>
              </w:rPr>
              <w:t>________________________________</w:t>
            </w:r>
          </w:p>
          <w:p w14:paraId="10B1D609" w14:textId="7150879C" w:rsidR="008D17B6" w:rsidRPr="00557893" w:rsidRDefault="008D17B6" w:rsidP="00557893">
            <w:pPr>
              <w:jc w:val="both"/>
              <w:rPr>
                <w:rFonts w:ascii="Times New Roman" w:hAnsi="Times New Roman" w:cs="Times New Roman"/>
                <w:sz w:val="24"/>
                <w:szCs w:val="24"/>
              </w:rPr>
            </w:pPr>
            <w:proofErr w:type="spellStart"/>
            <w:r w:rsidRPr="00557893">
              <w:rPr>
                <w:rFonts w:ascii="Times New Roman" w:hAnsi="Times New Roman" w:cs="Times New Roman"/>
                <w:sz w:val="24"/>
                <w:szCs w:val="24"/>
              </w:rPr>
              <w:t>Taras</w:t>
            </w:r>
            <w:proofErr w:type="spellEnd"/>
            <w:r w:rsidR="00A534D5"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Olesyk</w:t>
            </w:r>
            <w:proofErr w:type="spellEnd"/>
            <w:r w:rsidRPr="00557893">
              <w:rPr>
                <w:rFonts w:ascii="Times New Roman" w:hAnsi="Times New Roman" w:cs="Times New Roman"/>
                <w:noProof/>
                <w:sz w:val="24"/>
                <w:szCs w:val="24"/>
              </w:rPr>
              <w:t xml:space="preserve"> </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Ph.D.</w:t>
            </w:r>
          </w:p>
          <w:p w14:paraId="116CE473"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tcPr>
          <w:p w14:paraId="1984C6B4" w14:textId="6AD7234E" w:rsidR="008D17B6" w:rsidRPr="00557893" w:rsidRDefault="008D17B6" w:rsidP="00557893">
            <w:pPr>
              <w:jc w:val="both"/>
              <w:rPr>
                <w:rFonts w:ascii="Times New Roman" w:hAnsi="Times New Roman" w:cs="Times New Roman"/>
                <w:sz w:val="24"/>
                <w:szCs w:val="24"/>
              </w:rPr>
            </w:pPr>
          </w:p>
          <w:p w14:paraId="5A7255DB" w14:textId="77777777" w:rsidR="00AF5855" w:rsidRPr="00557893" w:rsidRDefault="00AF5855" w:rsidP="00557893">
            <w:pPr>
              <w:jc w:val="both"/>
              <w:rPr>
                <w:rFonts w:ascii="Times New Roman" w:hAnsi="Times New Roman" w:cs="Times New Roman"/>
                <w:sz w:val="24"/>
                <w:szCs w:val="24"/>
              </w:rPr>
            </w:pPr>
          </w:p>
          <w:p w14:paraId="15C7A057"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265EDEE2"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8D17B6" w:rsidRPr="00557893" w14:paraId="053D553C" w14:textId="77777777" w:rsidTr="008D17B6">
        <w:tc>
          <w:tcPr>
            <w:tcW w:w="6408" w:type="dxa"/>
            <w:gridSpan w:val="2"/>
          </w:tcPr>
          <w:p w14:paraId="31CD90BD" w14:textId="77777777" w:rsidR="008D17B6" w:rsidRPr="00557893" w:rsidRDefault="008D17B6" w:rsidP="00557893">
            <w:pPr>
              <w:jc w:val="both"/>
              <w:rPr>
                <w:rFonts w:ascii="Times New Roman" w:hAnsi="Times New Roman" w:cs="Times New Roman"/>
                <w:sz w:val="24"/>
                <w:szCs w:val="24"/>
              </w:rPr>
            </w:pPr>
          </w:p>
          <w:p w14:paraId="2B473E14" w14:textId="77777777" w:rsidR="002D7B5A"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62EE70B2" w14:textId="66462005"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Nikolaos V. </w:t>
            </w:r>
            <w:proofErr w:type="spellStart"/>
            <w:r w:rsidRPr="00557893">
              <w:rPr>
                <w:rFonts w:ascii="Times New Roman" w:hAnsi="Times New Roman" w:cs="Times New Roman"/>
                <w:sz w:val="24"/>
                <w:szCs w:val="24"/>
              </w:rPr>
              <w:t>Schizas</w:t>
            </w:r>
            <w:proofErr w:type="spellEnd"/>
            <w:r w:rsidRPr="00557893">
              <w:rPr>
                <w:rFonts w:ascii="Times New Roman" w:hAnsi="Times New Roman" w:cs="Times New Roman"/>
                <w:sz w:val="24"/>
                <w:szCs w:val="24"/>
              </w:rPr>
              <w:t xml:space="preserve"> , </w:t>
            </w:r>
            <w:proofErr w:type="spellStart"/>
            <w:r w:rsidRPr="00557893">
              <w:rPr>
                <w:rFonts w:ascii="Times New Roman" w:hAnsi="Times New Roman" w:cs="Times New Roman"/>
                <w:sz w:val="24"/>
                <w:szCs w:val="24"/>
              </w:rPr>
              <w:t>Ph.D</w:t>
            </w:r>
            <w:proofErr w:type="spellEnd"/>
          </w:p>
          <w:p w14:paraId="70665333"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tcPr>
          <w:p w14:paraId="2092B301" w14:textId="77777777" w:rsidR="008D17B6" w:rsidRPr="00557893" w:rsidRDefault="008D17B6" w:rsidP="00557893">
            <w:pPr>
              <w:jc w:val="both"/>
              <w:rPr>
                <w:rFonts w:ascii="Times New Roman" w:hAnsi="Times New Roman" w:cs="Times New Roman"/>
                <w:sz w:val="24"/>
                <w:szCs w:val="24"/>
              </w:rPr>
            </w:pPr>
          </w:p>
          <w:p w14:paraId="36EA015C"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4A42F1A6"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AF5855" w:rsidRPr="00557893" w14:paraId="1B7E6D72" w14:textId="77777777" w:rsidTr="008D17B6">
        <w:trPr>
          <w:gridAfter w:val="2"/>
          <w:wAfter w:w="6408" w:type="dxa"/>
        </w:trPr>
        <w:tc>
          <w:tcPr>
            <w:tcW w:w="2448" w:type="dxa"/>
          </w:tcPr>
          <w:p w14:paraId="79C87D5E" w14:textId="77777777" w:rsidR="00AF5855" w:rsidRPr="00557893" w:rsidRDefault="00AF5855" w:rsidP="00557893">
            <w:pPr>
              <w:jc w:val="both"/>
              <w:rPr>
                <w:rFonts w:ascii="Times New Roman" w:hAnsi="Times New Roman" w:cs="Times New Roman"/>
                <w:sz w:val="24"/>
                <w:szCs w:val="24"/>
                <w:lang w:val="es-US"/>
              </w:rPr>
            </w:pPr>
          </w:p>
        </w:tc>
      </w:tr>
      <w:tr w:rsidR="00AF5855" w:rsidRPr="00557893" w14:paraId="1C09331F" w14:textId="77777777" w:rsidTr="008D17B6">
        <w:trPr>
          <w:gridAfter w:val="2"/>
          <w:wAfter w:w="6408" w:type="dxa"/>
        </w:trPr>
        <w:tc>
          <w:tcPr>
            <w:tcW w:w="2448" w:type="dxa"/>
          </w:tcPr>
          <w:p w14:paraId="08B17CB0" w14:textId="370B36D9" w:rsidR="00AF5855" w:rsidRPr="00557893" w:rsidRDefault="00AF5855" w:rsidP="00557893">
            <w:pPr>
              <w:jc w:val="both"/>
              <w:rPr>
                <w:rFonts w:ascii="Times New Roman" w:hAnsi="Times New Roman" w:cs="Times New Roman"/>
                <w:sz w:val="24"/>
                <w:szCs w:val="24"/>
                <w:lang w:val="es-US"/>
              </w:rPr>
            </w:pPr>
          </w:p>
        </w:tc>
      </w:tr>
      <w:tr w:rsidR="008D17B6" w:rsidRPr="00557893" w14:paraId="437C1DE1" w14:textId="77777777" w:rsidTr="008D17B6">
        <w:tc>
          <w:tcPr>
            <w:tcW w:w="6408" w:type="dxa"/>
            <w:gridSpan w:val="2"/>
            <w:hideMark/>
          </w:tcPr>
          <w:p w14:paraId="27FAF52B"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619C4258" w14:textId="1D24E93E"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bCs/>
                <w:sz w:val="24"/>
                <w:szCs w:val="24"/>
              </w:rPr>
              <w:t>Ana Velez, M.S.</w:t>
            </w:r>
          </w:p>
          <w:p w14:paraId="42AA0E00" w14:textId="2119DF1D" w:rsidR="008D17B6" w:rsidRPr="00557893" w:rsidRDefault="00F519DF" w:rsidP="00557893">
            <w:pPr>
              <w:jc w:val="both"/>
              <w:rPr>
                <w:rFonts w:ascii="Times New Roman" w:hAnsi="Times New Roman" w:cs="Times New Roman"/>
                <w:sz w:val="24"/>
                <w:szCs w:val="24"/>
              </w:rPr>
            </w:pPr>
            <w:r w:rsidRPr="00557893">
              <w:rPr>
                <w:rFonts w:ascii="Times New Roman" w:hAnsi="Times New Roman" w:cs="Times New Roman"/>
                <w:sz w:val="24"/>
                <w:szCs w:val="24"/>
              </w:rPr>
              <w:t>Internal Director of Biology Department</w:t>
            </w:r>
          </w:p>
        </w:tc>
        <w:tc>
          <w:tcPr>
            <w:tcW w:w="2448" w:type="dxa"/>
          </w:tcPr>
          <w:p w14:paraId="142F7837" w14:textId="77777777" w:rsidR="00AF5855" w:rsidRPr="00557893" w:rsidRDefault="00AF5855"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10E7DC49" w14:textId="7C238AA7" w:rsidR="008D17B6" w:rsidRPr="00557893" w:rsidRDefault="00AF5855" w:rsidP="00557893">
            <w:pPr>
              <w:jc w:val="both"/>
              <w:rPr>
                <w:rFonts w:ascii="Times New Roman" w:hAnsi="Times New Roman" w:cs="Times New Roman"/>
                <w:sz w:val="24"/>
                <w:szCs w:val="24"/>
              </w:rPr>
            </w:pPr>
            <w:r w:rsidRPr="00557893">
              <w:rPr>
                <w:rFonts w:ascii="Times New Roman" w:hAnsi="Times New Roman" w:cs="Times New Roman"/>
                <w:sz w:val="24"/>
                <w:szCs w:val="24"/>
                <w:lang w:val="es-US"/>
              </w:rPr>
              <w:t>Date</w:t>
            </w:r>
          </w:p>
          <w:p w14:paraId="0EA0A239" w14:textId="7A8B1D1A" w:rsidR="008D17B6" w:rsidRPr="00557893" w:rsidRDefault="008D17B6" w:rsidP="00557893">
            <w:pPr>
              <w:jc w:val="both"/>
              <w:rPr>
                <w:rFonts w:ascii="Times New Roman" w:hAnsi="Times New Roman" w:cs="Times New Roman"/>
                <w:sz w:val="24"/>
                <w:szCs w:val="24"/>
                <w:lang w:val="es-US"/>
              </w:rPr>
            </w:pPr>
          </w:p>
        </w:tc>
      </w:tr>
    </w:tbl>
    <w:p w14:paraId="35F3045B" w14:textId="77777777" w:rsidR="007D38A0" w:rsidRPr="00557893" w:rsidRDefault="007D38A0" w:rsidP="00557893">
      <w:pPr>
        <w:jc w:val="both"/>
        <w:rPr>
          <w:rFonts w:ascii="Times New Roman" w:hAnsi="Times New Roman" w:cs="Times New Roman"/>
          <w:sz w:val="24"/>
          <w:szCs w:val="24"/>
        </w:rPr>
      </w:pPr>
    </w:p>
    <w:p w14:paraId="2500ED55" w14:textId="77777777" w:rsidR="007D38A0" w:rsidRPr="00557893" w:rsidRDefault="007D38A0" w:rsidP="00557893">
      <w:pPr>
        <w:jc w:val="both"/>
        <w:rPr>
          <w:rFonts w:ascii="Times New Roman" w:hAnsi="Times New Roman" w:cs="Times New Roman"/>
          <w:sz w:val="24"/>
          <w:szCs w:val="24"/>
        </w:rPr>
      </w:pPr>
    </w:p>
    <w:p w14:paraId="0A054AFE" w14:textId="77777777" w:rsidR="007D38A0" w:rsidRPr="00557893" w:rsidRDefault="007D38A0" w:rsidP="00557893">
      <w:pPr>
        <w:jc w:val="both"/>
        <w:rPr>
          <w:rFonts w:ascii="Times New Roman" w:hAnsi="Times New Roman" w:cs="Times New Roman"/>
          <w:sz w:val="24"/>
          <w:szCs w:val="24"/>
        </w:rPr>
      </w:pPr>
    </w:p>
    <w:p w14:paraId="02FC156A" w14:textId="77777777" w:rsidR="007D38A0" w:rsidRPr="00557893" w:rsidRDefault="007D38A0" w:rsidP="00557893">
      <w:pPr>
        <w:jc w:val="both"/>
        <w:rPr>
          <w:rFonts w:ascii="Times New Roman" w:hAnsi="Times New Roman" w:cs="Times New Roman"/>
          <w:sz w:val="24"/>
          <w:szCs w:val="24"/>
        </w:rPr>
      </w:pPr>
    </w:p>
    <w:p w14:paraId="52428629" w14:textId="77777777" w:rsidR="007D38A0" w:rsidRPr="00557893" w:rsidRDefault="007D38A0" w:rsidP="00557893">
      <w:pPr>
        <w:jc w:val="both"/>
        <w:rPr>
          <w:rFonts w:ascii="Times New Roman" w:hAnsi="Times New Roman" w:cs="Times New Roman"/>
          <w:sz w:val="24"/>
          <w:szCs w:val="24"/>
        </w:rPr>
      </w:pPr>
    </w:p>
    <w:p w14:paraId="6E6B4B4C" w14:textId="77777777" w:rsidR="007D38A0" w:rsidRPr="00557893" w:rsidRDefault="007D38A0" w:rsidP="00557893">
      <w:pPr>
        <w:jc w:val="both"/>
        <w:rPr>
          <w:rFonts w:ascii="Times New Roman" w:hAnsi="Times New Roman" w:cs="Times New Roman"/>
          <w:sz w:val="24"/>
          <w:szCs w:val="24"/>
        </w:rPr>
      </w:pPr>
    </w:p>
    <w:p w14:paraId="6BCA802D" w14:textId="77777777" w:rsidR="007D38A0" w:rsidRPr="00557893" w:rsidRDefault="007D38A0" w:rsidP="00557893">
      <w:pPr>
        <w:jc w:val="both"/>
        <w:rPr>
          <w:rFonts w:ascii="Times New Roman" w:hAnsi="Times New Roman" w:cs="Times New Roman"/>
          <w:sz w:val="24"/>
          <w:szCs w:val="24"/>
        </w:rPr>
      </w:pPr>
    </w:p>
    <w:p w14:paraId="7CEA53A0" w14:textId="77777777" w:rsidR="007D38A0" w:rsidRPr="00557893" w:rsidRDefault="007D38A0" w:rsidP="00557893">
      <w:pPr>
        <w:jc w:val="both"/>
        <w:rPr>
          <w:rFonts w:ascii="Times New Roman" w:hAnsi="Times New Roman" w:cs="Times New Roman"/>
          <w:sz w:val="24"/>
          <w:szCs w:val="24"/>
        </w:rPr>
      </w:pPr>
    </w:p>
    <w:p w14:paraId="74FA846E" w14:textId="77777777" w:rsidR="007D38A0" w:rsidRPr="00557893" w:rsidRDefault="007D38A0" w:rsidP="00557893">
      <w:pPr>
        <w:jc w:val="both"/>
        <w:rPr>
          <w:rFonts w:ascii="Times New Roman" w:hAnsi="Times New Roman" w:cs="Times New Roman"/>
          <w:sz w:val="24"/>
          <w:szCs w:val="24"/>
        </w:rPr>
      </w:pPr>
    </w:p>
    <w:p w14:paraId="1B098798" w14:textId="77777777" w:rsidR="007D38A0" w:rsidRPr="00557893" w:rsidRDefault="007D38A0" w:rsidP="00557893">
      <w:pPr>
        <w:jc w:val="both"/>
        <w:rPr>
          <w:rFonts w:ascii="Times New Roman" w:hAnsi="Times New Roman" w:cs="Times New Roman"/>
          <w:sz w:val="24"/>
          <w:szCs w:val="24"/>
        </w:rPr>
      </w:pPr>
    </w:p>
    <w:p w14:paraId="3971D6A3" w14:textId="77777777" w:rsidR="007D38A0" w:rsidRPr="00557893" w:rsidRDefault="007D38A0" w:rsidP="00557893">
      <w:pPr>
        <w:jc w:val="both"/>
        <w:rPr>
          <w:rFonts w:ascii="Times New Roman" w:hAnsi="Times New Roman" w:cs="Times New Roman"/>
          <w:sz w:val="24"/>
          <w:szCs w:val="24"/>
        </w:rPr>
      </w:pPr>
    </w:p>
    <w:p w14:paraId="4C77BECE" w14:textId="77777777" w:rsidR="007D38A0" w:rsidRPr="00557893" w:rsidRDefault="007D38A0" w:rsidP="00557893">
      <w:pPr>
        <w:jc w:val="both"/>
        <w:rPr>
          <w:rFonts w:ascii="Times New Roman" w:hAnsi="Times New Roman" w:cs="Times New Roman"/>
          <w:sz w:val="24"/>
          <w:szCs w:val="24"/>
        </w:rPr>
      </w:pPr>
    </w:p>
    <w:p w14:paraId="2B355DED" w14:textId="77777777" w:rsidR="007D38A0" w:rsidRPr="00557893" w:rsidRDefault="007D38A0" w:rsidP="00557893">
      <w:pPr>
        <w:jc w:val="both"/>
        <w:rPr>
          <w:rFonts w:ascii="Times New Roman" w:hAnsi="Times New Roman" w:cs="Times New Roman"/>
          <w:sz w:val="24"/>
          <w:szCs w:val="24"/>
        </w:rPr>
      </w:pPr>
    </w:p>
    <w:p w14:paraId="5C4E1752" w14:textId="77777777" w:rsidR="007D38A0" w:rsidRPr="00557893" w:rsidRDefault="007D38A0" w:rsidP="00557893">
      <w:pPr>
        <w:jc w:val="both"/>
        <w:rPr>
          <w:rFonts w:ascii="Times New Roman" w:hAnsi="Times New Roman" w:cs="Times New Roman"/>
          <w:sz w:val="24"/>
          <w:szCs w:val="24"/>
        </w:rPr>
      </w:pPr>
    </w:p>
    <w:p w14:paraId="777BDB64" w14:textId="77777777" w:rsidR="007D38A0" w:rsidRPr="00557893" w:rsidRDefault="007D38A0" w:rsidP="00557893">
      <w:pPr>
        <w:jc w:val="both"/>
        <w:rPr>
          <w:rFonts w:ascii="Times New Roman" w:hAnsi="Times New Roman" w:cs="Times New Roman"/>
          <w:sz w:val="24"/>
          <w:szCs w:val="24"/>
        </w:rPr>
      </w:pPr>
    </w:p>
    <w:p w14:paraId="3FC1A7AD" w14:textId="77777777" w:rsidR="007D38A0" w:rsidRPr="00557893" w:rsidRDefault="007D38A0" w:rsidP="00557893">
      <w:pPr>
        <w:jc w:val="both"/>
        <w:rPr>
          <w:rFonts w:ascii="Times New Roman" w:hAnsi="Times New Roman" w:cs="Times New Roman"/>
          <w:sz w:val="24"/>
          <w:szCs w:val="24"/>
        </w:rPr>
      </w:pPr>
    </w:p>
    <w:p w14:paraId="598DE365" w14:textId="204E2966" w:rsidR="007D38A0" w:rsidRPr="00557893" w:rsidRDefault="007D38A0" w:rsidP="00557893">
      <w:pPr>
        <w:jc w:val="both"/>
        <w:rPr>
          <w:rFonts w:ascii="Times New Roman" w:hAnsi="Times New Roman" w:cs="Times New Roman"/>
          <w:sz w:val="24"/>
          <w:szCs w:val="24"/>
        </w:rPr>
      </w:pPr>
    </w:p>
    <w:p w14:paraId="7196DFCE" w14:textId="4414D30D" w:rsidR="0075226E" w:rsidRPr="00557893" w:rsidRDefault="0075226E" w:rsidP="00557893">
      <w:pPr>
        <w:jc w:val="both"/>
        <w:rPr>
          <w:rFonts w:ascii="Times New Roman" w:hAnsi="Times New Roman" w:cs="Times New Roman"/>
          <w:sz w:val="24"/>
          <w:szCs w:val="24"/>
        </w:rPr>
      </w:pPr>
    </w:p>
    <w:p w14:paraId="6DF1853E" w14:textId="65918E76" w:rsidR="0075226E" w:rsidRPr="00557893" w:rsidRDefault="0075226E" w:rsidP="00557893">
      <w:pPr>
        <w:jc w:val="both"/>
        <w:rPr>
          <w:rFonts w:ascii="Times New Roman" w:hAnsi="Times New Roman" w:cs="Times New Roman"/>
          <w:sz w:val="24"/>
          <w:szCs w:val="24"/>
        </w:rPr>
      </w:pPr>
    </w:p>
    <w:p w14:paraId="1C133749" w14:textId="283CAD02" w:rsidR="0075226E" w:rsidRPr="00557893" w:rsidRDefault="0075226E" w:rsidP="00557893">
      <w:pPr>
        <w:jc w:val="both"/>
        <w:rPr>
          <w:rFonts w:ascii="Times New Roman" w:hAnsi="Times New Roman" w:cs="Times New Roman"/>
          <w:sz w:val="24"/>
          <w:szCs w:val="24"/>
        </w:rPr>
      </w:pPr>
    </w:p>
    <w:p w14:paraId="3AC5F620" w14:textId="577FFFA4" w:rsidR="0075226E" w:rsidRPr="00557893" w:rsidRDefault="0075226E" w:rsidP="00557893">
      <w:pPr>
        <w:jc w:val="both"/>
        <w:rPr>
          <w:rFonts w:ascii="Times New Roman" w:hAnsi="Times New Roman" w:cs="Times New Roman"/>
          <w:sz w:val="24"/>
          <w:szCs w:val="24"/>
        </w:rPr>
      </w:pPr>
    </w:p>
    <w:p w14:paraId="647F247F" w14:textId="7CA807E1" w:rsidR="0075226E" w:rsidRPr="00557893" w:rsidRDefault="0075226E" w:rsidP="00557893">
      <w:pPr>
        <w:jc w:val="both"/>
        <w:rPr>
          <w:rFonts w:ascii="Times New Roman" w:hAnsi="Times New Roman" w:cs="Times New Roman"/>
          <w:sz w:val="24"/>
          <w:szCs w:val="24"/>
        </w:rPr>
      </w:pPr>
    </w:p>
    <w:p w14:paraId="55434A95" w14:textId="11911C1C" w:rsidR="0075226E" w:rsidRPr="00557893" w:rsidRDefault="0075226E" w:rsidP="00557893">
      <w:pPr>
        <w:jc w:val="both"/>
        <w:rPr>
          <w:rFonts w:ascii="Times New Roman" w:hAnsi="Times New Roman" w:cs="Times New Roman"/>
          <w:sz w:val="24"/>
          <w:szCs w:val="24"/>
        </w:rPr>
      </w:pPr>
    </w:p>
    <w:p w14:paraId="06F019D2" w14:textId="441B30E1" w:rsidR="0075226E" w:rsidRPr="00557893" w:rsidRDefault="0075226E" w:rsidP="00557893">
      <w:pPr>
        <w:jc w:val="both"/>
        <w:rPr>
          <w:rFonts w:ascii="Times New Roman" w:hAnsi="Times New Roman" w:cs="Times New Roman"/>
          <w:sz w:val="24"/>
          <w:szCs w:val="24"/>
        </w:rPr>
      </w:pPr>
    </w:p>
    <w:p w14:paraId="622F0C4A" w14:textId="41F769F2" w:rsidR="0075226E" w:rsidRPr="00557893" w:rsidRDefault="0075226E" w:rsidP="00557893">
      <w:pPr>
        <w:jc w:val="both"/>
        <w:rPr>
          <w:rFonts w:ascii="Times New Roman" w:hAnsi="Times New Roman" w:cs="Times New Roman"/>
          <w:sz w:val="24"/>
          <w:szCs w:val="24"/>
        </w:rPr>
      </w:pPr>
    </w:p>
    <w:p w14:paraId="4BA83471" w14:textId="0EF0B07D" w:rsidR="0075226E" w:rsidRPr="00557893" w:rsidRDefault="0075226E" w:rsidP="00557893">
      <w:pPr>
        <w:jc w:val="both"/>
        <w:rPr>
          <w:rFonts w:ascii="Times New Roman" w:hAnsi="Times New Roman" w:cs="Times New Roman"/>
          <w:sz w:val="24"/>
          <w:szCs w:val="24"/>
        </w:rPr>
      </w:pPr>
    </w:p>
    <w:p w14:paraId="42AF724B" w14:textId="5FC07AA4" w:rsidR="0075226E" w:rsidRPr="00557893" w:rsidRDefault="0075226E" w:rsidP="00557893">
      <w:pPr>
        <w:jc w:val="both"/>
        <w:rPr>
          <w:rFonts w:ascii="Times New Roman" w:hAnsi="Times New Roman" w:cs="Times New Roman"/>
          <w:sz w:val="24"/>
          <w:szCs w:val="24"/>
        </w:rPr>
      </w:pPr>
    </w:p>
    <w:p w14:paraId="762DC5C8" w14:textId="5509928D" w:rsidR="0075226E" w:rsidRPr="00557893" w:rsidRDefault="0075226E" w:rsidP="00557893">
      <w:pPr>
        <w:jc w:val="both"/>
        <w:rPr>
          <w:rFonts w:ascii="Times New Roman" w:hAnsi="Times New Roman" w:cs="Times New Roman"/>
          <w:sz w:val="24"/>
          <w:szCs w:val="24"/>
        </w:rPr>
      </w:pPr>
    </w:p>
    <w:p w14:paraId="6B47FFAA" w14:textId="442811CC" w:rsidR="0075226E" w:rsidRPr="00557893" w:rsidRDefault="0075226E" w:rsidP="00557893">
      <w:pPr>
        <w:jc w:val="both"/>
        <w:rPr>
          <w:rFonts w:ascii="Times New Roman" w:hAnsi="Times New Roman" w:cs="Times New Roman"/>
          <w:sz w:val="24"/>
          <w:szCs w:val="24"/>
        </w:rPr>
      </w:pPr>
    </w:p>
    <w:p w14:paraId="503F8E75" w14:textId="3149060E" w:rsidR="0075226E" w:rsidRPr="00557893" w:rsidRDefault="0075226E" w:rsidP="00840395">
      <w:pPr>
        <w:jc w:val="center"/>
        <w:rPr>
          <w:rFonts w:ascii="Times New Roman" w:hAnsi="Times New Roman" w:cs="Times New Roman"/>
          <w:sz w:val="24"/>
          <w:szCs w:val="24"/>
        </w:rPr>
      </w:pPr>
    </w:p>
    <w:p w14:paraId="597A21F9" w14:textId="65C64A39" w:rsidR="0075226E" w:rsidRPr="00557893" w:rsidRDefault="0075226E" w:rsidP="00840395">
      <w:pPr>
        <w:jc w:val="center"/>
        <w:rPr>
          <w:rFonts w:ascii="Times New Roman" w:hAnsi="Times New Roman" w:cs="Times New Roman"/>
          <w:sz w:val="24"/>
          <w:szCs w:val="24"/>
        </w:rPr>
      </w:pPr>
      <w:r w:rsidRPr="00557893">
        <w:rPr>
          <w:rFonts w:ascii="Times New Roman" w:hAnsi="Times New Roman" w:cs="Times New Roman"/>
          <w:sz w:val="24"/>
          <w:szCs w:val="24"/>
        </w:rPr>
        <w:t>THIS PAGE IS INTENTIONALLY LEFT BLANK</w:t>
      </w:r>
    </w:p>
    <w:p w14:paraId="7AB42A6C" w14:textId="6CCC6B11" w:rsidR="0075226E" w:rsidRPr="00557893" w:rsidRDefault="0075226E" w:rsidP="00557893">
      <w:pPr>
        <w:jc w:val="both"/>
        <w:rPr>
          <w:rFonts w:ascii="Times New Roman" w:hAnsi="Times New Roman" w:cs="Times New Roman"/>
          <w:sz w:val="24"/>
          <w:szCs w:val="24"/>
        </w:rPr>
      </w:pPr>
    </w:p>
    <w:p w14:paraId="79345280" w14:textId="674DE4EB" w:rsidR="0075226E" w:rsidRPr="00557893" w:rsidRDefault="0075226E" w:rsidP="00557893">
      <w:pPr>
        <w:jc w:val="both"/>
        <w:rPr>
          <w:rFonts w:ascii="Times New Roman" w:hAnsi="Times New Roman" w:cs="Times New Roman"/>
          <w:sz w:val="24"/>
          <w:szCs w:val="24"/>
        </w:rPr>
      </w:pPr>
    </w:p>
    <w:p w14:paraId="32540548" w14:textId="5C5B62F0" w:rsidR="0075226E" w:rsidRPr="00557893" w:rsidRDefault="0075226E" w:rsidP="00557893">
      <w:pPr>
        <w:jc w:val="both"/>
        <w:rPr>
          <w:rFonts w:ascii="Times New Roman" w:hAnsi="Times New Roman" w:cs="Times New Roman"/>
          <w:sz w:val="24"/>
          <w:szCs w:val="24"/>
        </w:rPr>
      </w:pPr>
    </w:p>
    <w:p w14:paraId="38EF6B7A" w14:textId="53FAFC70" w:rsidR="0075226E" w:rsidRPr="00557893" w:rsidRDefault="0075226E" w:rsidP="00557893">
      <w:pPr>
        <w:jc w:val="both"/>
        <w:rPr>
          <w:rFonts w:ascii="Times New Roman" w:hAnsi="Times New Roman" w:cs="Times New Roman"/>
          <w:sz w:val="24"/>
          <w:szCs w:val="24"/>
        </w:rPr>
      </w:pPr>
    </w:p>
    <w:p w14:paraId="5EB33BB6" w14:textId="1D06ABF5" w:rsidR="0075226E" w:rsidRPr="00557893" w:rsidRDefault="0075226E" w:rsidP="00557893">
      <w:pPr>
        <w:jc w:val="both"/>
        <w:rPr>
          <w:rFonts w:ascii="Times New Roman" w:hAnsi="Times New Roman" w:cs="Times New Roman"/>
          <w:sz w:val="24"/>
          <w:szCs w:val="24"/>
        </w:rPr>
      </w:pPr>
    </w:p>
    <w:p w14:paraId="23FF8CA1" w14:textId="1DC2BFED" w:rsidR="0075226E" w:rsidRPr="00557893" w:rsidRDefault="0075226E" w:rsidP="00557893">
      <w:pPr>
        <w:jc w:val="both"/>
        <w:rPr>
          <w:rFonts w:ascii="Times New Roman" w:hAnsi="Times New Roman" w:cs="Times New Roman"/>
          <w:sz w:val="24"/>
          <w:szCs w:val="24"/>
        </w:rPr>
      </w:pPr>
    </w:p>
    <w:p w14:paraId="5349ACDB" w14:textId="4C792B85" w:rsidR="0075226E" w:rsidRPr="00557893" w:rsidRDefault="0075226E" w:rsidP="00557893">
      <w:pPr>
        <w:jc w:val="both"/>
        <w:rPr>
          <w:rFonts w:ascii="Times New Roman" w:hAnsi="Times New Roman" w:cs="Times New Roman"/>
          <w:sz w:val="24"/>
          <w:szCs w:val="24"/>
        </w:rPr>
      </w:pPr>
    </w:p>
    <w:p w14:paraId="5F875E9D" w14:textId="674589F2" w:rsidR="0075226E" w:rsidRPr="00557893" w:rsidRDefault="0075226E" w:rsidP="00557893">
      <w:pPr>
        <w:jc w:val="both"/>
        <w:rPr>
          <w:rFonts w:ascii="Times New Roman" w:hAnsi="Times New Roman" w:cs="Times New Roman"/>
          <w:sz w:val="24"/>
          <w:szCs w:val="24"/>
        </w:rPr>
      </w:pPr>
    </w:p>
    <w:p w14:paraId="71C9EBBE" w14:textId="6A65C844" w:rsidR="0075226E" w:rsidRPr="00557893" w:rsidRDefault="0075226E" w:rsidP="00557893">
      <w:pPr>
        <w:jc w:val="both"/>
        <w:rPr>
          <w:rFonts w:ascii="Times New Roman" w:hAnsi="Times New Roman" w:cs="Times New Roman"/>
          <w:sz w:val="24"/>
          <w:szCs w:val="24"/>
        </w:rPr>
      </w:pPr>
    </w:p>
    <w:p w14:paraId="5DC0B670" w14:textId="4523C971" w:rsidR="0075226E" w:rsidRPr="00557893" w:rsidRDefault="0075226E" w:rsidP="00557893">
      <w:pPr>
        <w:jc w:val="both"/>
        <w:rPr>
          <w:rFonts w:ascii="Times New Roman" w:hAnsi="Times New Roman" w:cs="Times New Roman"/>
          <w:sz w:val="24"/>
          <w:szCs w:val="24"/>
        </w:rPr>
      </w:pPr>
    </w:p>
    <w:p w14:paraId="08F3DD54" w14:textId="0E7E9ADD" w:rsidR="0075226E" w:rsidRPr="00557893" w:rsidRDefault="0075226E" w:rsidP="00557893">
      <w:pPr>
        <w:jc w:val="both"/>
        <w:rPr>
          <w:rFonts w:ascii="Times New Roman" w:hAnsi="Times New Roman" w:cs="Times New Roman"/>
          <w:sz w:val="24"/>
          <w:szCs w:val="24"/>
        </w:rPr>
      </w:pPr>
    </w:p>
    <w:p w14:paraId="13332C88" w14:textId="77777777" w:rsidR="00840395" w:rsidRDefault="00840395" w:rsidP="00557893">
      <w:pPr>
        <w:jc w:val="both"/>
        <w:rPr>
          <w:rFonts w:ascii="Times New Roman" w:hAnsi="Times New Roman" w:cs="Times New Roman"/>
          <w:bCs/>
          <w:sz w:val="24"/>
          <w:szCs w:val="24"/>
        </w:rPr>
      </w:pPr>
    </w:p>
    <w:p w14:paraId="60F46DBA" w14:textId="6B56A2C3" w:rsidR="00337AB5" w:rsidRDefault="0074728B" w:rsidP="00557893">
      <w:pPr>
        <w:jc w:val="both"/>
        <w:rPr>
          <w:rFonts w:ascii="Times New Roman" w:hAnsi="Times New Roman" w:cs="Times New Roman"/>
          <w:b/>
          <w:sz w:val="24"/>
          <w:szCs w:val="24"/>
        </w:rPr>
      </w:pPr>
      <w:r w:rsidRPr="00840395">
        <w:rPr>
          <w:rFonts w:ascii="Times New Roman" w:hAnsi="Times New Roman" w:cs="Times New Roman"/>
          <w:b/>
          <w:sz w:val="24"/>
          <w:szCs w:val="24"/>
        </w:rPr>
        <w:t>Abstract</w:t>
      </w:r>
    </w:p>
    <w:p w14:paraId="75AEF18C" w14:textId="77777777" w:rsidR="00E23A44" w:rsidRPr="00840395" w:rsidRDefault="00E23A44" w:rsidP="00557893">
      <w:pPr>
        <w:jc w:val="both"/>
        <w:rPr>
          <w:rFonts w:ascii="Times New Roman" w:hAnsi="Times New Roman" w:cs="Times New Roman"/>
          <w:b/>
          <w:sz w:val="24"/>
          <w:szCs w:val="24"/>
        </w:rPr>
      </w:pPr>
    </w:p>
    <w:p w14:paraId="5F532095" w14:textId="7EFA19C0" w:rsidR="00400A58" w:rsidRPr="00557893" w:rsidRDefault="00400A58"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In this paper we describe the gut microbiome of the Puerto Rican keystone sea urchin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We also use</w:t>
      </w:r>
      <w:del w:id="1" w:author="Juan C. Martínez Cruzado" w:date="2020-11-30T08:19:00Z">
        <w:r w:rsidRPr="00557893" w:rsidDel="00291E69">
          <w:rPr>
            <w:rFonts w:ascii="Times New Roman" w:hAnsi="Times New Roman" w:cs="Times New Roman"/>
            <w:sz w:val="24"/>
            <w:szCs w:val="24"/>
          </w:rPr>
          <w:delText>d</w:delText>
        </w:r>
      </w:del>
      <w:r w:rsidRPr="00557893">
        <w:rPr>
          <w:rFonts w:ascii="Times New Roman" w:hAnsi="Times New Roman" w:cs="Times New Roman"/>
          <w:sz w:val="24"/>
          <w:szCs w:val="24"/>
        </w:rPr>
        <w:t xml:space="preserve"> next generation sequencing of the </w:t>
      </w:r>
      <w:commentRangeStart w:id="2"/>
      <w:ins w:id="3" w:author="Juan C. Martínez Cruzado" w:date="2020-11-30T08:18:00Z">
        <w:r w:rsidR="00291E69">
          <w:rPr>
            <w:rFonts w:ascii="Times New Roman" w:hAnsi="Times New Roman" w:cs="Times New Roman"/>
            <w:i/>
            <w:sz w:val="24"/>
            <w:szCs w:val="24"/>
          </w:rPr>
          <w:t>c</w:t>
        </w:r>
      </w:ins>
      <w:del w:id="4" w:author="Juan C. Martínez Cruzado" w:date="2020-11-30T08:18:00Z">
        <w:r w:rsidRPr="00557893" w:rsidDel="00291E69">
          <w:rPr>
            <w:rFonts w:ascii="Times New Roman" w:hAnsi="Times New Roman" w:cs="Times New Roman"/>
            <w:i/>
            <w:sz w:val="24"/>
            <w:szCs w:val="24"/>
          </w:rPr>
          <w:delText>C</w:delText>
        </w:r>
      </w:del>
      <w:r w:rsidRPr="00557893">
        <w:rPr>
          <w:rFonts w:ascii="Times New Roman" w:hAnsi="Times New Roman" w:cs="Times New Roman"/>
          <w:i/>
          <w:sz w:val="24"/>
          <w:szCs w:val="24"/>
        </w:rPr>
        <w:t xml:space="preserve">ytochrome </w:t>
      </w:r>
      <w:del w:id="5" w:author="Juan C. Martínez Cruzado" w:date="2020-11-30T08:18:00Z">
        <w:r w:rsidRPr="00557893" w:rsidDel="00291E69">
          <w:rPr>
            <w:rFonts w:ascii="Times New Roman" w:hAnsi="Times New Roman" w:cs="Times New Roman"/>
            <w:i/>
            <w:sz w:val="24"/>
            <w:szCs w:val="24"/>
          </w:rPr>
          <w:delText>B</w:delText>
        </w:r>
      </w:del>
      <w:ins w:id="6" w:author="Juan C. Martínez Cruzado" w:date="2020-11-30T08:18:00Z">
        <w:r w:rsidR="00291E69">
          <w:rPr>
            <w:rFonts w:ascii="Times New Roman" w:hAnsi="Times New Roman" w:cs="Times New Roman"/>
            <w:i/>
            <w:sz w:val="24"/>
            <w:szCs w:val="24"/>
          </w:rPr>
          <w:t>b</w:t>
        </w:r>
      </w:ins>
      <w:r w:rsidRPr="00557893">
        <w:rPr>
          <w:rFonts w:ascii="Times New Roman" w:hAnsi="Times New Roman" w:cs="Times New Roman"/>
          <w:sz w:val="24"/>
          <w:szCs w:val="24"/>
        </w:rPr>
        <w:t xml:space="preserve"> </w:t>
      </w:r>
      <w:commentRangeEnd w:id="2"/>
      <w:r w:rsidR="00291E69">
        <w:rPr>
          <w:rStyle w:val="CommentReference"/>
        </w:rPr>
        <w:commentReference w:id="2"/>
      </w:r>
      <w:r w:rsidRPr="00557893">
        <w:rPr>
          <w:rFonts w:ascii="Times New Roman" w:hAnsi="Times New Roman" w:cs="Times New Roman"/>
          <w:sz w:val="24"/>
          <w:szCs w:val="24"/>
        </w:rPr>
        <w:t xml:space="preserve">region to examine the phylogenetic relationships among the </w:t>
      </w:r>
      <w:r w:rsidR="004C6F39">
        <w:rPr>
          <w:rFonts w:ascii="Times New Roman" w:hAnsi="Times New Roman" w:cs="Times New Roman"/>
          <w:sz w:val="24"/>
          <w:szCs w:val="24"/>
        </w:rPr>
        <w:t>different samples</w:t>
      </w:r>
      <w:r w:rsidRPr="00557893">
        <w:rPr>
          <w:rFonts w:ascii="Times New Roman" w:hAnsi="Times New Roman" w:cs="Times New Roman"/>
          <w:sz w:val="24"/>
          <w:szCs w:val="24"/>
        </w:rPr>
        <w:t xml:space="preserve">. The gut microbial communities were mostly populated with Proteobacteria, in which </w:t>
      </w:r>
      <w:proofErr w:type="gramStart"/>
      <w:r w:rsidRPr="00557893">
        <w:rPr>
          <w:rFonts w:ascii="Times New Roman" w:hAnsi="Times New Roman" w:cs="Times New Roman"/>
          <w:sz w:val="24"/>
          <w:szCs w:val="24"/>
        </w:rPr>
        <w:t>a large proportion were</w:t>
      </w:r>
      <w:proofErr w:type="gramEnd"/>
      <w:r w:rsidRPr="00557893">
        <w:rPr>
          <w:rFonts w:ascii="Times New Roman" w:hAnsi="Times New Roman" w:cs="Times New Roman"/>
          <w:sz w:val="24"/>
          <w:szCs w:val="24"/>
        </w:rPr>
        <w:t xml:space="preserve"> in the class </w:t>
      </w:r>
      <w:proofErr w:type="spellStart"/>
      <w:r w:rsidRPr="00557893">
        <w:rPr>
          <w:rFonts w:ascii="Times New Roman" w:hAnsi="Times New Roman" w:cs="Times New Roman"/>
          <w:sz w:val="24"/>
          <w:szCs w:val="24"/>
        </w:rPr>
        <w:t>Alphaproteobacteria</w:t>
      </w:r>
      <w:proofErr w:type="spellEnd"/>
      <w:r w:rsidRPr="00557893">
        <w:rPr>
          <w:rFonts w:ascii="Times New Roman" w:hAnsi="Times New Roman" w:cs="Times New Roman"/>
          <w:sz w:val="24"/>
          <w:szCs w:val="24"/>
        </w:rPr>
        <w:t xml:space="preserve">, followed by classes </w:t>
      </w:r>
      <w:proofErr w:type="spellStart"/>
      <w:r w:rsidRPr="00557893">
        <w:rPr>
          <w:rFonts w:ascii="Times New Roman" w:hAnsi="Times New Roman" w:cs="Times New Roman"/>
          <w:sz w:val="24"/>
          <w:szCs w:val="24"/>
        </w:rPr>
        <w:t>Betaproteobacteria</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Gamaproteobacteria</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Firmicutes</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Clostrodiales</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were other represented phyla in the gut tissue samples of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Within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w:t>
      </w:r>
      <w:r w:rsidR="00950F3F">
        <w:rPr>
          <w:rFonts w:ascii="Times New Roman" w:hAnsi="Times New Roman" w:cs="Times New Roman"/>
          <w:sz w:val="24"/>
          <w:szCs w:val="24"/>
        </w:rPr>
        <w:t xml:space="preserve">only </w:t>
      </w:r>
      <w:r w:rsidRPr="00557893">
        <w:rPr>
          <w:rFonts w:ascii="Times New Roman" w:hAnsi="Times New Roman" w:cs="Times New Roman"/>
          <w:sz w:val="24"/>
          <w:szCs w:val="24"/>
        </w:rPr>
        <w:t xml:space="preserve">several animals were harboring the species </w:t>
      </w:r>
      <w:proofErr w:type="spellStart"/>
      <w:r w:rsidRPr="00557893">
        <w:rPr>
          <w:rFonts w:ascii="Times New Roman" w:hAnsi="Times New Roman" w:cs="Times New Roman"/>
          <w:i/>
          <w:iCs/>
          <w:sz w:val="24"/>
          <w:szCs w:val="24"/>
        </w:rPr>
        <w:t>Candidatus</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hepatoplasma</w:t>
      </w:r>
      <w:proofErr w:type="spellEnd"/>
      <w:r w:rsidRPr="00557893">
        <w:rPr>
          <w:rFonts w:ascii="Times New Roman" w:hAnsi="Times New Roman" w:cs="Times New Roman"/>
          <w:sz w:val="24"/>
          <w:szCs w:val="24"/>
        </w:rPr>
        <w:t xml:space="preserve">. There is reason to suspect that all these bacteria do not represent a threat to the sea urchin except for the Firmicutes. </w:t>
      </w:r>
      <w:commentRangeStart w:id="7"/>
      <w:proofErr w:type="gramStart"/>
      <w:r w:rsidRPr="00557893">
        <w:rPr>
          <w:rFonts w:ascii="Times New Roman" w:hAnsi="Times New Roman" w:cs="Times New Roman"/>
          <w:sz w:val="24"/>
          <w:szCs w:val="24"/>
        </w:rPr>
        <w:t>Clostridium</w:t>
      </w:r>
      <w:commentRangeEnd w:id="7"/>
      <w:r w:rsidR="00291E69">
        <w:rPr>
          <w:rStyle w:val="CommentReference"/>
        </w:rPr>
        <w:commentReference w:id="7"/>
      </w:r>
      <w:r w:rsidRPr="00557893">
        <w:rPr>
          <w:rFonts w:ascii="Times New Roman" w:hAnsi="Times New Roman" w:cs="Times New Roman"/>
          <w:sz w:val="24"/>
          <w:szCs w:val="24"/>
        </w:rPr>
        <w:t xml:space="preserve"> are</w:t>
      </w:r>
      <w:proofErr w:type="gramEnd"/>
      <w:r w:rsidRPr="00557893">
        <w:rPr>
          <w:rFonts w:ascii="Times New Roman" w:hAnsi="Times New Roman" w:cs="Times New Roman"/>
          <w:sz w:val="24"/>
          <w:szCs w:val="24"/>
        </w:rPr>
        <w:t xml:space="preserve"> known highly virulent bacteria that could potentially be the main cause behind the great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die off. Bioinformatic and statistical analysis using pairwise chi-square</w:t>
      </w:r>
      <w:del w:id="8" w:author="Juan C. Martínez Cruzado" w:date="2020-11-30T08:19:00Z">
        <w:r w:rsidRPr="00557893" w:rsidDel="00291E69">
          <w:rPr>
            <w:rFonts w:ascii="Times New Roman" w:hAnsi="Times New Roman" w:cs="Times New Roman"/>
            <w:sz w:val="24"/>
            <w:szCs w:val="24"/>
          </w:rPr>
          <w:delText>d</w:delText>
        </w:r>
      </w:del>
      <w:r w:rsidRPr="00557893">
        <w:rPr>
          <w:rFonts w:ascii="Times New Roman" w:hAnsi="Times New Roman" w:cs="Times New Roman"/>
          <w:sz w:val="24"/>
          <w:szCs w:val="24"/>
        </w:rPr>
        <w:t xml:space="preserve"> analysis also reveal</w:t>
      </w:r>
      <w:del w:id="9" w:author="Juan C. Martínez Cruzado" w:date="2020-11-30T08:21:00Z">
        <w:r w:rsidRPr="00557893" w:rsidDel="00291E69">
          <w:rPr>
            <w:rFonts w:ascii="Times New Roman" w:hAnsi="Times New Roman" w:cs="Times New Roman"/>
            <w:sz w:val="24"/>
            <w:szCs w:val="24"/>
          </w:rPr>
          <w:delText xml:space="preserve"> the impact</w:delText>
        </w:r>
      </w:del>
      <w:r w:rsidRPr="00557893">
        <w:rPr>
          <w:rFonts w:ascii="Times New Roman" w:hAnsi="Times New Roman" w:cs="Times New Roman"/>
          <w:sz w:val="24"/>
          <w:szCs w:val="24"/>
        </w:rPr>
        <w:t xml:space="preserve"> that anthropo</w:t>
      </w:r>
      <w:ins w:id="10" w:author="Juan C. Martínez Cruzado" w:date="2020-11-30T08:21:00Z">
        <w:r w:rsidR="00291E69">
          <w:rPr>
            <w:rFonts w:ascii="Times New Roman" w:hAnsi="Times New Roman" w:cs="Times New Roman"/>
            <w:sz w:val="24"/>
            <w:szCs w:val="24"/>
          </w:rPr>
          <w:t>gen</w:t>
        </w:r>
      </w:ins>
      <w:del w:id="11" w:author="Juan C. Martínez Cruzado" w:date="2020-11-30T08:21:00Z">
        <w:r w:rsidRPr="00557893" w:rsidDel="00291E69">
          <w:rPr>
            <w:rFonts w:ascii="Times New Roman" w:hAnsi="Times New Roman" w:cs="Times New Roman"/>
            <w:sz w:val="24"/>
            <w:szCs w:val="24"/>
          </w:rPr>
          <w:delText>centr</w:delText>
        </w:r>
      </w:del>
      <w:proofErr w:type="gramStart"/>
      <w:r w:rsidRPr="00557893">
        <w:rPr>
          <w:rFonts w:ascii="Times New Roman" w:hAnsi="Times New Roman" w:cs="Times New Roman"/>
          <w:sz w:val="24"/>
          <w:szCs w:val="24"/>
        </w:rPr>
        <w:t>ic</w:t>
      </w:r>
      <w:proofErr w:type="gramEnd"/>
      <w:r w:rsidRPr="00557893">
        <w:rPr>
          <w:rFonts w:ascii="Times New Roman" w:hAnsi="Times New Roman" w:cs="Times New Roman"/>
          <w:sz w:val="24"/>
          <w:szCs w:val="24"/>
        </w:rPr>
        <w:t xml:space="preserve"> activities can impact the microbiome. </w:t>
      </w:r>
      <w:del w:id="12" w:author="Juan C. Martínez Cruzado" w:date="2020-11-30T08:20:00Z">
        <w:r w:rsidRPr="00557893" w:rsidDel="00291E69">
          <w:rPr>
            <w:rFonts w:ascii="Times New Roman" w:hAnsi="Times New Roman" w:cs="Times New Roman"/>
            <w:sz w:val="24"/>
            <w:szCs w:val="24"/>
          </w:rPr>
          <w:delText xml:space="preserve">We understand that </w:delText>
        </w:r>
      </w:del>
      <w:ins w:id="13" w:author="Juan C. Martínez Cruzado" w:date="2020-11-30T08:20:00Z">
        <w:r w:rsidR="00291E69">
          <w:rPr>
            <w:rFonts w:ascii="Times New Roman" w:hAnsi="Times New Roman" w:cs="Times New Roman"/>
            <w:sz w:val="24"/>
            <w:szCs w:val="24"/>
          </w:rPr>
          <w:t>C</w:t>
        </w:r>
      </w:ins>
      <w:del w:id="14" w:author="Juan C. Martínez Cruzado" w:date="2020-11-30T08:20:00Z">
        <w:r w:rsidRPr="00557893" w:rsidDel="00291E69">
          <w:rPr>
            <w:rFonts w:ascii="Times New Roman" w:hAnsi="Times New Roman" w:cs="Times New Roman"/>
            <w:sz w:val="24"/>
            <w:szCs w:val="24"/>
          </w:rPr>
          <w:delText>c</w:delText>
        </w:r>
      </w:del>
      <w:r w:rsidRPr="00557893">
        <w:rPr>
          <w:rFonts w:ascii="Times New Roman" w:hAnsi="Times New Roman" w:cs="Times New Roman"/>
          <w:sz w:val="24"/>
          <w:szCs w:val="24"/>
        </w:rPr>
        <w:t>urrent strength and relative position on the island</w:t>
      </w:r>
      <w:ins w:id="15" w:author="Juan C. Martínez Cruzado" w:date="2020-11-30T08:20:00Z">
        <w:r w:rsidR="00291E69">
          <w:rPr>
            <w:rFonts w:ascii="Times New Roman" w:hAnsi="Times New Roman" w:cs="Times New Roman"/>
            <w:sz w:val="24"/>
            <w:szCs w:val="24"/>
          </w:rPr>
          <w:t xml:space="preserve"> may</w:t>
        </w:r>
      </w:ins>
      <w:r w:rsidRPr="00557893">
        <w:rPr>
          <w:rFonts w:ascii="Times New Roman" w:hAnsi="Times New Roman" w:cs="Times New Roman"/>
          <w:sz w:val="24"/>
          <w:szCs w:val="24"/>
        </w:rPr>
        <w:t xml:space="preserve"> also play a role on defining the microbiome. The sea urchins </w:t>
      </w:r>
      <w:ins w:id="16" w:author="Juan C. Martínez Cruzado" w:date="2020-11-30T08:19:00Z">
        <w:r w:rsidR="00291E69">
          <w:rPr>
            <w:rFonts w:ascii="Times New Roman" w:hAnsi="Times New Roman" w:cs="Times New Roman"/>
            <w:sz w:val="24"/>
            <w:szCs w:val="24"/>
          </w:rPr>
          <w:t>living</w:t>
        </w:r>
      </w:ins>
      <w:del w:id="17" w:author="Juan C. Martínez Cruzado" w:date="2020-11-30T08:19:00Z">
        <w:r w:rsidRPr="00557893" w:rsidDel="00291E69">
          <w:rPr>
            <w:rFonts w:ascii="Times New Roman" w:hAnsi="Times New Roman" w:cs="Times New Roman"/>
            <w:sz w:val="24"/>
            <w:szCs w:val="24"/>
          </w:rPr>
          <w:delText>placed</w:delText>
        </w:r>
      </w:del>
      <w:r w:rsidRPr="00557893">
        <w:rPr>
          <w:rFonts w:ascii="Times New Roman" w:hAnsi="Times New Roman" w:cs="Times New Roman"/>
          <w:sz w:val="24"/>
          <w:szCs w:val="24"/>
        </w:rPr>
        <w:t xml:space="preserve"> upstream have a statistically different composition that animals </w:t>
      </w:r>
      <w:ins w:id="18" w:author="Juan C. Martínez Cruzado" w:date="2020-11-30T08:20:00Z">
        <w:r w:rsidR="00291E69">
          <w:rPr>
            <w:rFonts w:ascii="Times New Roman" w:hAnsi="Times New Roman" w:cs="Times New Roman"/>
            <w:sz w:val="24"/>
            <w:szCs w:val="24"/>
          </w:rPr>
          <w:t>living</w:t>
        </w:r>
      </w:ins>
      <w:del w:id="19" w:author="Juan C. Martínez Cruzado" w:date="2020-11-30T08:20:00Z">
        <w:r w:rsidRPr="00557893" w:rsidDel="00291E69">
          <w:rPr>
            <w:rFonts w:ascii="Times New Roman" w:hAnsi="Times New Roman" w:cs="Times New Roman"/>
            <w:sz w:val="24"/>
            <w:szCs w:val="24"/>
          </w:rPr>
          <w:delText>placed</w:delText>
        </w:r>
      </w:del>
      <w:r w:rsidRPr="00557893">
        <w:rPr>
          <w:rFonts w:ascii="Times New Roman" w:hAnsi="Times New Roman" w:cs="Times New Roman"/>
          <w:sz w:val="24"/>
          <w:szCs w:val="24"/>
        </w:rPr>
        <w:t xml:space="preserve"> downstream. These findings paint a clearer picture of the Puerto Rican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population that can aid in the efforts to restore</w:t>
      </w:r>
      <w:ins w:id="20" w:author="Juan C. Martínez Cruzado" w:date="2020-11-30T08:20:00Z">
        <w:r w:rsidR="00291E69">
          <w:rPr>
            <w:rFonts w:ascii="Times New Roman" w:hAnsi="Times New Roman" w:cs="Times New Roman"/>
            <w:sz w:val="24"/>
            <w:szCs w:val="24"/>
          </w:rPr>
          <w:t xml:space="preserve"> former numbers of</w:t>
        </w:r>
      </w:ins>
      <w:r w:rsidRPr="00557893">
        <w:rPr>
          <w:rFonts w:ascii="Times New Roman" w:hAnsi="Times New Roman" w:cs="Times New Roman"/>
          <w:sz w:val="24"/>
          <w:szCs w:val="24"/>
        </w:rPr>
        <w:t xml:space="preserve"> th</w:t>
      </w:r>
      <w:del w:id="21" w:author="Juan C. Martínez Cruzado" w:date="2020-11-30T08:20:00Z">
        <w:r w:rsidRPr="00557893" w:rsidDel="00291E69">
          <w:rPr>
            <w:rFonts w:ascii="Times New Roman" w:hAnsi="Times New Roman" w:cs="Times New Roman"/>
            <w:sz w:val="24"/>
            <w:szCs w:val="24"/>
          </w:rPr>
          <w:delText>i</w:delText>
        </w:r>
      </w:del>
      <w:ins w:id="22" w:author="Juan C. Martínez Cruzado" w:date="2020-11-30T08:20:00Z">
        <w:r w:rsidR="00291E69">
          <w:rPr>
            <w:rFonts w:ascii="Times New Roman" w:hAnsi="Times New Roman" w:cs="Times New Roman"/>
            <w:sz w:val="24"/>
            <w:szCs w:val="24"/>
          </w:rPr>
          <w:t>e</w:t>
        </w:r>
      </w:ins>
      <w:r w:rsidRPr="00557893">
        <w:rPr>
          <w:rFonts w:ascii="Times New Roman" w:hAnsi="Times New Roman" w:cs="Times New Roman"/>
          <w:sz w:val="24"/>
          <w:szCs w:val="24"/>
        </w:rPr>
        <w:t>s</w:t>
      </w:r>
      <w:ins w:id="23" w:author="Juan C. Martínez Cruzado" w:date="2020-11-30T08:20:00Z">
        <w:r w:rsidR="00291E69">
          <w:rPr>
            <w:rFonts w:ascii="Times New Roman" w:hAnsi="Times New Roman" w:cs="Times New Roman"/>
            <w:sz w:val="24"/>
            <w:szCs w:val="24"/>
          </w:rPr>
          <w:t>e</w:t>
        </w:r>
      </w:ins>
      <w:r w:rsidRPr="00557893">
        <w:rPr>
          <w:rFonts w:ascii="Times New Roman" w:hAnsi="Times New Roman" w:cs="Times New Roman"/>
          <w:sz w:val="24"/>
          <w:szCs w:val="24"/>
        </w:rPr>
        <w:t xml:space="preserve"> </w:t>
      </w:r>
      <w:r w:rsidR="00840395" w:rsidRPr="00557893">
        <w:rPr>
          <w:rFonts w:ascii="Times New Roman" w:hAnsi="Times New Roman" w:cs="Times New Roman"/>
          <w:sz w:val="24"/>
          <w:szCs w:val="24"/>
        </w:rPr>
        <w:t>animals</w:t>
      </w:r>
      <w:del w:id="24" w:author="Juan C. Martínez Cruzado" w:date="2020-11-30T08:20:00Z">
        <w:r w:rsidR="00840395" w:rsidRPr="00557893" w:rsidDel="00291E69">
          <w:rPr>
            <w:rFonts w:ascii="Times New Roman" w:hAnsi="Times New Roman" w:cs="Times New Roman"/>
            <w:sz w:val="24"/>
            <w:szCs w:val="24"/>
          </w:rPr>
          <w:delText>’</w:delText>
        </w:r>
        <w:r w:rsidRPr="00557893" w:rsidDel="00291E69">
          <w:rPr>
            <w:rFonts w:ascii="Times New Roman" w:hAnsi="Times New Roman" w:cs="Times New Roman"/>
            <w:sz w:val="24"/>
            <w:szCs w:val="24"/>
          </w:rPr>
          <w:delText xml:space="preserve"> numbers premortality</w:delText>
        </w:r>
      </w:del>
      <w:r w:rsidRPr="00557893">
        <w:rPr>
          <w:rFonts w:ascii="Times New Roman" w:hAnsi="Times New Roman" w:cs="Times New Roman"/>
          <w:sz w:val="24"/>
          <w:szCs w:val="24"/>
        </w:rPr>
        <w:t>.</w:t>
      </w:r>
    </w:p>
    <w:p w14:paraId="6F6BAC4E" w14:textId="77777777" w:rsidR="001B30CF" w:rsidRPr="00557893" w:rsidRDefault="001B30CF" w:rsidP="00557893">
      <w:pPr>
        <w:jc w:val="both"/>
        <w:rPr>
          <w:rFonts w:ascii="Times New Roman" w:hAnsi="Times New Roman" w:cs="Times New Roman"/>
          <w:sz w:val="24"/>
          <w:szCs w:val="24"/>
        </w:rPr>
      </w:pPr>
    </w:p>
    <w:p w14:paraId="15402AE1" w14:textId="7D28C390" w:rsidR="007D38A0" w:rsidRPr="00557893" w:rsidRDefault="00A829BF" w:rsidP="00557893">
      <w:pPr>
        <w:jc w:val="both"/>
        <w:rPr>
          <w:rFonts w:ascii="Times New Roman" w:hAnsi="Times New Roman" w:cs="Times New Roman"/>
          <w:sz w:val="24"/>
          <w:szCs w:val="24"/>
        </w:rPr>
      </w:pPr>
      <w:r w:rsidRPr="00557893">
        <w:rPr>
          <w:rFonts w:ascii="Times New Roman" w:hAnsi="Times New Roman" w:cs="Times New Roman"/>
          <w:sz w:val="24"/>
          <w:szCs w:val="24"/>
        </w:rPr>
        <w:t>Alejandro J Mercado Capote 2020 ©</w:t>
      </w:r>
    </w:p>
    <w:p w14:paraId="1FE37841" w14:textId="7F521BB2" w:rsidR="00A829BF" w:rsidRPr="00557893" w:rsidRDefault="00A829BF" w:rsidP="00557893">
      <w:pPr>
        <w:jc w:val="both"/>
        <w:rPr>
          <w:rFonts w:ascii="Times New Roman" w:hAnsi="Times New Roman" w:cs="Times New Roman"/>
          <w:sz w:val="24"/>
          <w:szCs w:val="24"/>
        </w:rPr>
      </w:pPr>
    </w:p>
    <w:p w14:paraId="0BFD749A" w14:textId="156EF205" w:rsidR="009A32FC" w:rsidRPr="00557893" w:rsidRDefault="009A32FC" w:rsidP="00557893">
      <w:pPr>
        <w:jc w:val="both"/>
        <w:rPr>
          <w:rFonts w:ascii="Times New Roman" w:hAnsi="Times New Roman" w:cs="Times New Roman"/>
          <w:sz w:val="24"/>
          <w:szCs w:val="24"/>
        </w:rPr>
      </w:pPr>
    </w:p>
    <w:p w14:paraId="5C475486" w14:textId="3782870D" w:rsidR="009A32FC" w:rsidRPr="00557893" w:rsidRDefault="009A32FC" w:rsidP="00557893">
      <w:pPr>
        <w:jc w:val="both"/>
        <w:rPr>
          <w:rFonts w:ascii="Times New Roman" w:hAnsi="Times New Roman" w:cs="Times New Roman"/>
          <w:sz w:val="24"/>
          <w:szCs w:val="24"/>
        </w:rPr>
      </w:pPr>
    </w:p>
    <w:p w14:paraId="2583C68E" w14:textId="4B64FE57" w:rsidR="009A32FC" w:rsidRPr="00557893" w:rsidRDefault="009A32FC" w:rsidP="00557893">
      <w:pPr>
        <w:jc w:val="both"/>
        <w:rPr>
          <w:rFonts w:ascii="Times New Roman" w:hAnsi="Times New Roman" w:cs="Times New Roman"/>
          <w:sz w:val="24"/>
          <w:szCs w:val="24"/>
        </w:rPr>
      </w:pPr>
    </w:p>
    <w:p w14:paraId="7C7E37C1" w14:textId="112DD363" w:rsidR="009A32FC" w:rsidRPr="00557893" w:rsidRDefault="009A32FC" w:rsidP="00557893">
      <w:pPr>
        <w:jc w:val="both"/>
        <w:rPr>
          <w:rFonts w:ascii="Times New Roman" w:hAnsi="Times New Roman" w:cs="Times New Roman"/>
          <w:sz w:val="24"/>
          <w:szCs w:val="24"/>
        </w:rPr>
      </w:pPr>
    </w:p>
    <w:p w14:paraId="26134293" w14:textId="4BEDD16D" w:rsidR="009A32FC" w:rsidRPr="00557893" w:rsidRDefault="009A32FC" w:rsidP="00557893">
      <w:pPr>
        <w:jc w:val="both"/>
        <w:rPr>
          <w:rFonts w:ascii="Times New Roman" w:hAnsi="Times New Roman" w:cs="Times New Roman"/>
          <w:sz w:val="24"/>
          <w:szCs w:val="24"/>
        </w:rPr>
      </w:pPr>
    </w:p>
    <w:p w14:paraId="7D881C22" w14:textId="69AC46E0" w:rsidR="009A32FC" w:rsidRPr="00557893" w:rsidRDefault="009A32FC" w:rsidP="00557893">
      <w:pPr>
        <w:jc w:val="both"/>
        <w:rPr>
          <w:rFonts w:ascii="Times New Roman" w:hAnsi="Times New Roman" w:cs="Times New Roman"/>
          <w:sz w:val="24"/>
          <w:szCs w:val="24"/>
        </w:rPr>
      </w:pPr>
    </w:p>
    <w:p w14:paraId="1127E967" w14:textId="4331C8B8" w:rsidR="009A32FC" w:rsidRPr="00557893" w:rsidRDefault="009A32FC" w:rsidP="00557893">
      <w:pPr>
        <w:jc w:val="both"/>
        <w:rPr>
          <w:rFonts w:ascii="Times New Roman" w:hAnsi="Times New Roman" w:cs="Times New Roman"/>
          <w:sz w:val="24"/>
          <w:szCs w:val="24"/>
        </w:rPr>
      </w:pPr>
    </w:p>
    <w:p w14:paraId="67EE0C70" w14:textId="32601D79" w:rsidR="009A32FC" w:rsidRPr="00557893" w:rsidRDefault="009A32FC" w:rsidP="00557893">
      <w:pPr>
        <w:jc w:val="both"/>
        <w:rPr>
          <w:rFonts w:ascii="Times New Roman" w:hAnsi="Times New Roman" w:cs="Times New Roman"/>
          <w:sz w:val="24"/>
          <w:szCs w:val="24"/>
        </w:rPr>
      </w:pPr>
    </w:p>
    <w:p w14:paraId="2C577D4E" w14:textId="336EE4B7" w:rsidR="009A32FC" w:rsidRPr="00557893" w:rsidRDefault="009A32FC" w:rsidP="00557893">
      <w:pPr>
        <w:jc w:val="both"/>
        <w:rPr>
          <w:rFonts w:ascii="Times New Roman" w:hAnsi="Times New Roman" w:cs="Times New Roman"/>
          <w:sz w:val="24"/>
          <w:szCs w:val="24"/>
        </w:rPr>
      </w:pPr>
    </w:p>
    <w:p w14:paraId="40490FFB" w14:textId="4DF6DF4F" w:rsidR="009A32FC" w:rsidRPr="00557893" w:rsidRDefault="009A32FC" w:rsidP="00557893">
      <w:pPr>
        <w:jc w:val="both"/>
        <w:rPr>
          <w:rFonts w:ascii="Times New Roman" w:hAnsi="Times New Roman" w:cs="Times New Roman"/>
          <w:sz w:val="24"/>
          <w:szCs w:val="24"/>
        </w:rPr>
      </w:pPr>
    </w:p>
    <w:p w14:paraId="12E1AC59" w14:textId="769D9338" w:rsidR="009A32FC" w:rsidRPr="00557893" w:rsidRDefault="009A32FC" w:rsidP="00557893">
      <w:pPr>
        <w:jc w:val="both"/>
        <w:rPr>
          <w:rFonts w:ascii="Times New Roman" w:hAnsi="Times New Roman" w:cs="Times New Roman"/>
          <w:sz w:val="24"/>
          <w:szCs w:val="24"/>
        </w:rPr>
      </w:pPr>
    </w:p>
    <w:p w14:paraId="0E85E5A2" w14:textId="77777777" w:rsidR="00D33D2F" w:rsidRPr="00557893" w:rsidRDefault="00D33D2F" w:rsidP="00557893">
      <w:pPr>
        <w:jc w:val="both"/>
        <w:rPr>
          <w:rFonts w:ascii="Times New Roman" w:hAnsi="Times New Roman" w:cs="Times New Roman"/>
          <w:sz w:val="24"/>
          <w:szCs w:val="24"/>
        </w:rPr>
      </w:pPr>
    </w:p>
    <w:p w14:paraId="299E08CC" w14:textId="7A4F606B" w:rsidR="007D38A0" w:rsidRPr="00A63485" w:rsidRDefault="007D38A0" w:rsidP="00557893">
      <w:pPr>
        <w:jc w:val="both"/>
        <w:rPr>
          <w:rFonts w:ascii="Times New Roman" w:hAnsi="Times New Roman" w:cs="Times New Roman"/>
          <w:b/>
          <w:sz w:val="24"/>
          <w:szCs w:val="24"/>
        </w:rPr>
      </w:pPr>
      <w:r w:rsidRPr="00A63485">
        <w:rPr>
          <w:rFonts w:ascii="Times New Roman" w:hAnsi="Times New Roman" w:cs="Times New Roman"/>
          <w:b/>
          <w:sz w:val="24"/>
          <w:szCs w:val="24"/>
        </w:rPr>
        <w:t>Acknowledgements</w:t>
      </w:r>
    </w:p>
    <w:p w14:paraId="0C65345B" w14:textId="5BBAD329" w:rsidR="002B0DF4" w:rsidRPr="00557893" w:rsidRDefault="002B0DF4"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Foremost, I would like to express my genuine gratitude to my committee members for the continuous support I received throughout my academic career at Universidad de </w:t>
      </w:r>
      <w:proofErr w:type="spellStart"/>
      <w:r w:rsidRPr="00557893">
        <w:rPr>
          <w:rFonts w:ascii="Times New Roman" w:hAnsi="Times New Roman" w:cs="Times New Roman"/>
          <w:sz w:val="24"/>
          <w:szCs w:val="24"/>
        </w:rPr>
        <w:t>Mayag</w:t>
      </w:r>
      <w:ins w:id="25" w:author="Juan C. Martínez Cruzado" w:date="2020-11-30T08:21:00Z">
        <w:r w:rsidR="00291E69">
          <w:rPr>
            <w:rFonts w:ascii="Times New Roman" w:hAnsi="Times New Roman" w:cs="Times New Roman"/>
            <w:sz w:val="24"/>
            <w:szCs w:val="24"/>
          </w:rPr>
          <w:t>ü</w:t>
        </w:r>
      </w:ins>
      <w:del w:id="26" w:author="Juan C. Martínez Cruzado" w:date="2020-11-30T08:21:00Z">
        <w:r w:rsidRPr="00557893" w:rsidDel="00291E69">
          <w:rPr>
            <w:rFonts w:ascii="Times New Roman" w:hAnsi="Times New Roman" w:cs="Times New Roman"/>
            <w:sz w:val="24"/>
            <w:szCs w:val="24"/>
          </w:rPr>
          <w:delText>u</w:delText>
        </w:r>
      </w:del>
      <w:r w:rsidRPr="00557893">
        <w:rPr>
          <w:rFonts w:ascii="Times New Roman" w:hAnsi="Times New Roman" w:cs="Times New Roman"/>
          <w:sz w:val="24"/>
          <w:szCs w:val="24"/>
        </w:rPr>
        <w:t>ez</w:t>
      </w:r>
      <w:proofErr w:type="spellEnd"/>
      <w:r w:rsidRPr="00557893">
        <w:rPr>
          <w:rFonts w:ascii="Times New Roman" w:hAnsi="Times New Roman" w:cs="Times New Roman"/>
          <w:sz w:val="24"/>
          <w:szCs w:val="24"/>
        </w:rPr>
        <w:t xml:space="preserve"> at Puerto Rico. I want to thank my advisor Prof. Audrey </w:t>
      </w:r>
      <w:proofErr w:type="spellStart"/>
      <w:r w:rsidRPr="00557893">
        <w:rPr>
          <w:rFonts w:ascii="Times New Roman" w:hAnsi="Times New Roman" w:cs="Times New Roman"/>
          <w:sz w:val="24"/>
          <w:szCs w:val="24"/>
        </w:rPr>
        <w:t>Majeske</w:t>
      </w:r>
      <w:proofErr w:type="spellEnd"/>
      <w:r w:rsidRPr="00557893">
        <w:rPr>
          <w:rFonts w:ascii="Times New Roman" w:hAnsi="Times New Roman" w:cs="Times New Roman"/>
          <w:sz w:val="24"/>
          <w:szCs w:val="24"/>
        </w:rPr>
        <w:t xml:space="preserve"> for her incredible insights, persistence, motivation, and communication. Her guidance was essential throughout the entire life of the project</w:t>
      </w:r>
      <w:r w:rsidR="00223F29" w:rsidRPr="00557893">
        <w:rPr>
          <w:rFonts w:ascii="Times New Roman" w:hAnsi="Times New Roman" w:cs="Times New Roman"/>
          <w:sz w:val="24"/>
          <w:szCs w:val="24"/>
        </w:rPr>
        <w:t xml:space="preserve"> and this project would have not been possible without her</w:t>
      </w:r>
      <w:r w:rsidRPr="00557893">
        <w:rPr>
          <w:rFonts w:ascii="Times New Roman" w:hAnsi="Times New Roman" w:cs="Times New Roman"/>
          <w:sz w:val="24"/>
          <w:szCs w:val="24"/>
        </w:rPr>
        <w:t>. I want to extend my thanks to Prof. Juan Carlos Martinez Cruzado for his guidance and patience</w:t>
      </w:r>
      <w:r w:rsidR="00223F29" w:rsidRPr="00557893">
        <w:rPr>
          <w:rFonts w:ascii="Times New Roman" w:hAnsi="Times New Roman" w:cs="Times New Roman"/>
          <w:sz w:val="24"/>
          <w:szCs w:val="24"/>
        </w:rPr>
        <w:t xml:space="preserve"> from the very beginning. </w:t>
      </w:r>
      <w:proofErr w:type="gramStart"/>
      <w:r w:rsidR="00223F29" w:rsidRPr="00557893">
        <w:rPr>
          <w:rFonts w:ascii="Times New Roman" w:hAnsi="Times New Roman" w:cs="Times New Roman"/>
          <w:sz w:val="24"/>
          <w:szCs w:val="24"/>
        </w:rPr>
        <w:t xml:space="preserve">My sincere thanks to Prof. </w:t>
      </w:r>
      <w:proofErr w:type="spellStart"/>
      <w:r w:rsidR="00223F29" w:rsidRPr="00557893">
        <w:rPr>
          <w:rFonts w:ascii="Times New Roman" w:hAnsi="Times New Roman" w:cs="Times New Roman"/>
          <w:sz w:val="24"/>
          <w:szCs w:val="24"/>
        </w:rPr>
        <w:t>Taras</w:t>
      </w:r>
      <w:proofErr w:type="spellEnd"/>
      <w:r w:rsidR="00223F29" w:rsidRPr="00557893">
        <w:rPr>
          <w:rFonts w:ascii="Times New Roman" w:hAnsi="Times New Roman" w:cs="Times New Roman"/>
          <w:sz w:val="24"/>
          <w:szCs w:val="24"/>
        </w:rPr>
        <w:t xml:space="preserve"> </w:t>
      </w:r>
      <w:proofErr w:type="spellStart"/>
      <w:r w:rsidR="00223F29" w:rsidRPr="00557893">
        <w:rPr>
          <w:rFonts w:ascii="Times New Roman" w:hAnsi="Times New Roman" w:cs="Times New Roman"/>
          <w:sz w:val="24"/>
          <w:szCs w:val="24"/>
        </w:rPr>
        <w:t>Olesyk</w:t>
      </w:r>
      <w:proofErr w:type="spellEnd"/>
      <w:r w:rsidR="00223F29" w:rsidRPr="00557893">
        <w:rPr>
          <w:rFonts w:ascii="Times New Roman" w:hAnsi="Times New Roman" w:cs="Times New Roman"/>
          <w:sz w:val="24"/>
          <w:szCs w:val="24"/>
        </w:rPr>
        <w:t xml:space="preserve"> who was an essential member that helped the entire project through his invaluable knowledge</w:t>
      </w:r>
      <w:r w:rsidR="008E75DB" w:rsidRPr="00557893">
        <w:rPr>
          <w:rFonts w:ascii="Times New Roman" w:hAnsi="Times New Roman" w:cs="Times New Roman"/>
          <w:sz w:val="24"/>
          <w:szCs w:val="24"/>
        </w:rPr>
        <w:t>,</w:t>
      </w:r>
      <w:r w:rsidR="00223F29" w:rsidRPr="00557893">
        <w:rPr>
          <w:rFonts w:ascii="Times New Roman" w:hAnsi="Times New Roman" w:cs="Times New Roman"/>
          <w:sz w:val="24"/>
          <w:szCs w:val="24"/>
        </w:rPr>
        <w:t xml:space="preserve"> and experience.</w:t>
      </w:r>
      <w:proofErr w:type="gramEnd"/>
      <w:r w:rsidR="00223F29" w:rsidRPr="00557893">
        <w:rPr>
          <w:rFonts w:ascii="Times New Roman" w:hAnsi="Times New Roman" w:cs="Times New Roman"/>
          <w:sz w:val="24"/>
          <w:szCs w:val="24"/>
        </w:rPr>
        <w:t xml:space="preserve"> </w:t>
      </w:r>
      <w:proofErr w:type="gramStart"/>
      <w:r w:rsidR="00223F29" w:rsidRPr="00557893">
        <w:rPr>
          <w:rFonts w:ascii="Times New Roman" w:hAnsi="Times New Roman" w:cs="Times New Roman"/>
          <w:sz w:val="24"/>
          <w:szCs w:val="24"/>
        </w:rPr>
        <w:t xml:space="preserve">Also, Prof. </w:t>
      </w:r>
      <w:proofErr w:type="spellStart"/>
      <w:r w:rsidR="00223F29" w:rsidRPr="00557893">
        <w:rPr>
          <w:rFonts w:ascii="Times New Roman" w:hAnsi="Times New Roman" w:cs="Times New Roman"/>
          <w:sz w:val="24"/>
          <w:szCs w:val="24"/>
        </w:rPr>
        <w:t>Nikolaos</w:t>
      </w:r>
      <w:proofErr w:type="spellEnd"/>
      <w:r w:rsidR="00223F29" w:rsidRPr="00557893">
        <w:rPr>
          <w:rFonts w:ascii="Times New Roman" w:hAnsi="Times New Roman" w:cs="Times New Roman"/>
          <w:sz w:val="24"/>
          <w:szCs w:val="24"/>
        </w:rPr>
        <w:t xml:space="preserve"> </w:t>
      </w:r>
      <w:proofErr w:type="spellStart"/>
      <w:r w:rsidR="00223F29" w:rsidRPr="00557893">
        <w:rPr>
          <w:rFonts w:ascii="Times New Roman" w:hAnsi="Times New Roman" w:cs="Times New Roman"/>
          <w:sz w:val="24"/>
          <w:szCs w:val="24"/>
        </w:rPr>
        <w:t>Schizas</w:t>
      </w:r>
      <w:proofErr w:type="spellEnd"/>
      <w:r w:rsidR="00223F29" w:rsidRPr="00557893">
        <w:rPr>
          <w:rFonts w:ascii="Times New Roman" w:hAnsi="Times New Roman" w:cs="Times New Roman"/>
          <w:sz w:val="24"/>
          <w:szCs w:val="24"/>
        </w:rPr>
        <w:t xml:space="preserve"> who provided meaningful suggestions and </w:t>
      </w:r>
      <w:r w:rsidR="00400A58" w:rsidRPr="00557893">
        <w:rPr>
          <w:rFonts w:ascii="Times New Roman" w:hAnsi="Times New Roman" w:cs="Times New Roman"/>
          <w:sz w:val="24"/>
          <w:szCs w:val="24"/>
        </w:rPr>
        <w:t>guidance</w:t>
      </w:r>
      <w:r w:rsidR="00223F29" w:rsidRPr="00557893">
        <w:rPr>
          <w:rFonts w:ascii="Times New Roman" w:hAnsi="Times New Roman" w:cs="Times New Roman"/>
          <w:sz w:val="24"/>
          <w:szCs w:val="24"/>
        </w:rPr>
        <w:t xml:space="preserve"> through the entire process.</w:t>
      </w:r>
      <w:proofErr w:type="gramEnd"/>
      <w:r w:rsidR="00223F29" w:rsidRPr="00557893">
        <w:rPr>
          <w:rFonts w:ascii="Times New Roman" w:hAnsi="Times New Roman" w:cs="Times New Roman"/>
          <w:sz w:val="24"/>
          <w:szCs w:val="24"/>
        </w:rPr>
        <w:t xml:space="preserve"> </w:t>
      </w:r>
      <w:proofErr w:type="gramStart"/>
      <w:r w:rsidR="00223F29" w:rsidRPr="00557893">
        <w:rPr>
          <w:rFonts w:ascii="Times New Roman" w:hAnsi="Times New Roman" w:cs="Times New Roman"/>
          <w:sz w:val="24"/>
          <w:szCs w:val="24"/>
        </w:rPr>
        <w:t xml:space="preserve">Lastly, </w:t>
      </w:r>
      <w:r w:rsidR="008E75DB" w:rsidRPr="00557893">
        <w:rPr>
          <w:rFonts w:ascii="Times New Roman" w:hAnsi="Times New Roman" w:cs="Times New Roman"/>
          <w:sz w:val="24"/>
          <w:szCs w:val="24"/>
        </w:rPr>
        <w:t>Professor</w:t>
      </w:r>
      <w:r w:rsidR="00223F29" w:rsidRPr="00557893">
        <w:rPr>
          <w:rFonts w:ascii="Times New Roman" w:hAnsi="Times New Roman" w:cs="Times New Roman"/>
          <w:sz w:val="24"/>
          <w:szCs w:val="24"/>
        </w:rPr>
        <w:t xml:space="preserve"> Heidy Morales who was there at the seeding of this project.</w:t>
      </w:r>
      <w:proofErr w:type="gramEnd"/>
    </w:p>
    <w:p w14:paraId="3EF81FEA" w14:textId="29B93113" w:rsidR="00223F29" w:rsidRPr="00557893" w:rsidRDefault="00223F29"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 want to also extend my thanks to my colleagues who helped me throughout my career. </w:t>
      </w:r>
      <w:r w:rsidR="00265C73" w:rsidRPr="00557893">
        <w:rPr>
          <w:rFonts w:ascii="Times New Roman" w:hAnsi="Times New Roman" w:cs="Times New Roman"/>
          <w:sz w:val="24"/>
          <w:szCs w:val="24"/>
        </w:rPr>
        <w:t>To Mrs. Stephanie Castro</w:t>
      </w:r>
      <w:r w:rsidR="00084A09" w:rsidRPr="00557893">
        <w:rPr>
          <w:rFonts w:ascii="Times New Roman" w:hAnsi="Times New Roman" w:cs="Times New Roman"/>
          <w:sz w:val="24"/>
          <w:szCs w:val="24"/>
        </w:rPr>
        <w:t xml:space="preserve"> </w:t>
      </w:r>
      <w:r w:rsidR="00D449A9" w:rsidRPr="00557893">
        <w:rPr>
          <w:rFonts w:ascii="Times New Roman" w:hAnsi="Times New Roman" w:cs="Times New Roman"/>
          <w:sz w:val="24"/>
          <w:szCs w:val="24"/>
        </w:rPr>
        <w:t>Marquez</w:t>
      </w:r>
      <w:r w:rsidR="00265C73" w:rsidRPr="00557893">
        <w:rPr>
          <w:rFonts w:ascii="Times New Roman" w:hAnsi="Times New Roman" w:cs="Times New Roman"/>
          <w:sz w:val="24"/>
          <w:szCs w:val="24"/>
        </w:rPr>
        <w:t xml:space="preserve"> for helping me and the project with her ideas, comments, and doing the </w:t>
      </w:r>
      <w:r w:rsidR="00746AB0" w:rsidRPr="00557893">
        <w:rPr>
          <w:rFonts w:ascii="Times New Roman" w:hAnsi="Times New Roman" w:cs="Times New Roman"/>
          <w:sz w:val="24"/>
          <w:szCs w:val="24"/>
        </w:rPr>
        <w:t xml:space="preserve">immaculate </w:t>
      </w:r>
      <w:r w:rsidR="00265C73" w:rsidRPr="00557893">
        <w:rPr>
          <w:rFonts w:ascii="Times New Roman" w:hAnsi="Times New Roman" w:cs="Times New Roman"/>
          <w:sz w:val="24"/>
          <w:szCs w:val="24"/>
        </w:rPr>
        <w:t xml:space="preserve">sequencing lab work. I would like to thank my friend Edmundo Torres, who helped me solve bioinformatic errors and gave many comments and feedback. I would also like to thank Raul </w:t>
      </w:r>
      <w:proofErr w:type="spellStart"/>
      <w:r w:rsidR="00265C73" w:rsidRPr="00557893">
        <w:rPr>
          <w:rFonts w:ascii="Times New Roman" w:hAnsi="Times New Roman" w:cs="Times New Roman"/>
          <w:sz w:val="24"/>
          <w:szCs w:val="24"/>
        </w:rPr>
        <w:t>Mojica</w:t>
      </w:r>
      <w:proofErr w:type="spellEnd"/>
      <w:r w:rsidR="00265C73" w:rsidRPr="00557893">
        <w:rPr>
          <w:rFonts w:ascii="Times New Roman" w:hAnsi="Times New Roman" w:cs="Times New Roman"/>
          <w:sz w:val="24"/>
          <w:szCs w:val="24"/>
        </w:rPr>
        <w:t xml:space="preserve"> Soto-</w:t>
      </w:r>
      <w:proofErr w:type="spellStart"/>
      <w:r w:rsidR="00265C73" w:rsidRPr="00557893">
        <w:rPr>
          <w:rFonts w:ascii="Times New Roman" w:hAnsi="Times New Roman" w:cs="Times New Roman"/>
          <w:sz w:val="24"/>
          <w:szCs w:val="24"/>
        </w:rPr>
        <w:t>Albors</w:t>
      </w:r>
      <w:proofErr w:type="spellEnd"/>
      <w:r w:rsidR="00265C73" w:rsidRPr="00557893">
        <w:rPr>
          <w:rFonts w:ascii="Times New Roman" w:hAnsi="Times New Roman" w:cs="Times New Roman"/>
          <w:sz w:val="24"/>
          <w:szCs w:val="24"/>
        </w:rPr>
        <w:t xml:space="preserve"> for helping me with the</w:t>
      </w:r>
      <w:r w:rsidR="00746AB0" w:rsidRPr="00557893">
        <w:rPr>
          <w:rFonts w:ascii="Times New Roman" w:hAnsi="Times New Roman" w:cs="Times New Roman"/>
          <w:sz w:val="24"/>
          <w:szCs w:val="24"/>
        </w:rPr>
        <w:t xml:space="preserve"> impeccable</w:t>
      </w:r>
      <w:r w:rsidR="00265C73" w:rsidRPr="00557893">
        <w:rPr>
          <w:rFonts w:ascii="Times New Roman" w:hAnsi="Times New Roman" w:cs="Times New Roman"/>
          <w:sz w:val="24"/>
          <w:szCs w:val="24"/>
        </w:rPr>
        <w:t xml:space="preserve"> lab work at the earlier stages of the project. </w:t>
      </w:r>
      <w:proofErr w:type="gramStart"/>
      <w:r w:rsidR="0067641C" w:rsidRPr="00557893">
        <w:rPr>
          <w:rFonts w:ascii="Times New Roman" w:hAnsi="Times New Roman" w:cs="Times New Roman"/>
          <w:sz w:val="24"/>
          <w:szCs w:val="24"/>
        </w:rPr>
        <w:t xml:space="preserve">My previous instructor and friend Mr. Walter </w:t>
      </w:r>
      <w:proofErr w:type="spellStart"/>
      <w:r w:rsidR="0067641C" w:rsidRPr="00557893">
        <w:rPr>
          <w:rFonts w:ascii="Times New Roman" w:hAnsi="Times New Roman" w:cs="Times New Roman"/>
          <w:sz w:val="24"/>
          <w:szCs w:val="24"/>
        </w:rPr>
        <w:t>Wolfsberger</w:t>
      </w:r>
      <w:proofErr w:type="spellEnd"/>
      <w:r w:rsidR="0067641C" w:rsidRPr="00557893">
        <w:rPr>
          <w:rFonts w:ascii="Times New Roman" w:hAnsi="Times New Roman" w:cs="Times New Roman"/>
          <w:sz w:val="24"/>
          <w:szCs w:val="24"/>
        </w:rPr>
        <w:t xml:space="preserve"> who aided in the bioinformatics and gave excellent insights.</w:t>
      </w:r>
      <w:proofErr w:type="gramEnd"/>
      <w:r w:rsidR="0067641C" w:rsidRPr="00557893">
        <w:rPr>
          <w:rFonts w:ascii="Times New Roman" w:hAnsi="Times New Roman" w:cs="Times New Roman"/>
          <w:sz w:val="24"/>
          <w:szCs w:val="24"/>
        </w:rPr>
        <w:t xml:space="preserve"> </w:t>
      </w:r>
      <w:proofErr w:type="gramStart"/>
      <w:r w:rsidR="00265C73" w:rsidRPr="00557893">
        <w:rPr>
          <w:rFonts w:ascii="Times New Roman" w:hAnsi="Times New Roman" w:cs="Times New Roman"/>
          <w:sz w:val="24"/>
          <w:szCs w:val="24"/>
        </w:rPr>
        <w:t xml:space="preserve">Also, </w:t>
      </w:r>
      <w:r w:rsidR="00746AB0" w:rsidRPr="00557893">
        <w:rPr>
          <w:rFonts w:ascii="Times New Roman" w:hAnsi="Times New Roman" w:cs="Times New Roman"/>
          <w:sz w:val="24"/>
          <w:szCs w:val="24"/>
        </w:rPr>
        <w:t>my friend</w:t>
      </w:r>
      <w:r w:rsidR="00265C73" w:rsidRPr="00557893">
        <w:rPr>
          <w:rFonts w:ascii="Times New Roman" w:hAnsi="Times New Roman" w:cs="Times New Roman"/>
          <w:sz w:val="24"/>
          <w:szCs w:val="24"/>
        </w:rPr>
        <w:t xml:space="preserve"> David </w:t>
      </w:r>
      <w:proofErr w:type="spellStart"/>
      <w:r w:rsidR="00265C73" w:rsidRPr="00557893">
        <w:rPr>
          <w:rFonts w:ascii="Times New Roman" w:hAnsi="Times New Roman" w:cs="Times New Roman"/>
          <w:sz w:val="24"/>
          <w:szCs w:val="24"/>
        </w:rPr>
        <w:t>Repollet</w:t>
      </w:r>
      <w:proofErr w:type="spellEnd"/>
      <w:r w:rsidR="00265C73" w:rsidRPr="00557893">
        <w:rPr>
          <w:rFonts w:ascii="Times New Roman" w:hAnsi="Times New Roman" w:cs="Times New Roman"/>
          <w:sz w:val="24"/>
          <w:szCs w:val="24"/>
        </w:rPr>
        <w:t xml:space="preserve"> for helping me with</w:t>
      </w:r>
      <w:r w:rsidR="00746AB0" w:rsidRPr="00557893">
        <w:rPr>
          <w:rFonts w:ascii="Times New Roman" w:hAnsi="Times New Roman" w:cs="Times New Roman"/>
          <w:sz w:val="24"/>
          <w:szCs w:val="24"/>
        </w:rPr>
        <w:t xml:space="preserve"> useful</w:t>
      </w:r>
      <w:r w:rsidR="00265C73" w:rsidRPr="00557893">
        <w:rPr>
          <w:rFonts w:ascii="Times New Roman" w:hAnsi="Times New Roman" w:cs="Times New Roman"/>
          <w:sz w:val="24"/>
          <w:szCs w:val="24"/>
        </w:rPr>
        <w:t xml:space="preserve"> comments</w:t>
      </w:r>
      <w:r w:rsidR="0067641C" w:rsidRPr="00557893">
        <w:rPr>
          <w:rFonts w:ascii="Times New Roman" w:hAnsi="Times New Roman" w:cs="Times New Roman"/>
          <w:sz w:val="24"/>
          <w:szCs w:val="24"/>
        </w:rPr>
        <w:t>, feedback,</w:t>
      </w:r>
      <w:r w:rsidR="00265C73" w:rsidRPr="00557893">
        <w:rPr>
          <w:rFonts w:ascii="Times New Roman" w:hAnsi="Times New Roman" w:cs="Times New Roman"/>
          <w:sz w:val="24"/>
          <w:szCs w:val="24"/>
        </w:rPr>
        <w:t xml:space="preserve"> </w:t>
      </w:r>
      <w:r w:rsidR="0067641C" w:rsidRPr="00557893">
        <w:rPr>
          <w:rFonts w:ascii="Times New Roman" w:hAnsi="Times New Roman" w:cs="Times New Roman"/>
          <w:sz w:val="24"/>
          <w:szCs w:val="24"/>
        </w:rPr>
        <w:t>and urchin collection.</w:t>
      </w:r>
      <w:proofErr w:type="gramEnd"/>
      <w:r w:rsidR="0067641C" w:rsidRPr="00557893">
        <w:rPr>
          <w:rFonts w:ascii="Times New Roman" w:hAnsi="Times New Roman" w:cs="Times New Roman"/>
          <w:sz w:val="24"/>
          <w:szCs w:val="24"/>
        </w:rPr>
        <w:t xml:space="preserve"> </w:t>
      </w:r>
      <w:proofErr w:type="gramStart"/>
      <w:r w:rsidR="0067641C" w:rsidRPr="00557893">
        <w:rPr>
          <w:rFonts w:ascii="Times New Roman" w:hAnsi="Times New Roman" w:cs="Times New Roman"/>
          <w:sz w:val="24"/>
          <w:szCs w:val="24"/>
        </w:rPr>
        <w:t xml:space="preserve">All the friends, students and family that </w:t>
      </w:r>
      <w:r w:rsidR="0067641C" w:rsidRPr="00557893">
        <w:rPr>
          <w:rFonts w:ascii="Times New Roman" w:hAnsi="Times New Roman" w:cs="Times New Roman"/>
          <w:sz w:val="24"/>
          <w:szCs w:val="24"/>
        </w:rPr>
        <w:lastRenderedPageBreak/>
        <w:t xml:space="preserve">helped me with the collection, Mariana Torres </w:t>
      </w:r>
      <w:r w:rsidR="00644E38" w:rsidRPr="00557893">
        <w:rPr>
          <w:rFonts w:ascii="Times New Roman" w:hAnsi="Times New Roman" w:cs="Times New Roman"/>
          <w:sz w:val="24"/>
          <w:szCs w:val="24"/>
        </w:rPr>
        <w:t>Gonz</w:t>
      </w:r>
      <w:del w:id="27" w:author="Juan C. Martínez Cruzado" w:date="2020-11-30T08:22:00Z">
        <w:r w:rsidR="00644E38" w:rsidRPr="00557893" w:rsidDel="00291E69">
          <w:rPr>
            <w:rFonts w:ascii="Times New Roman" w:hAnsi="Times New Roman" w:cs="Times New Roman"/>
            <w:sz w:val="24"/>
            <w:szCs w:val="24"/>
          </w:rPr>
          <w:delText>a</w:delText>
        </w:r>
      </w:del>
      <w:ins w:id="28" w:author="Juan C. Martínez Cruzado" w:date="2020-11-30T08:23:00Z">
        <w:r w:rsidR="00291E69">
          <w:rPr>
            <w:rFonts w:ascii="Times New Roman" w:hAnsi="Times New Roman" w:cs="Times New Roman"/>
            <w:sz w:val="24"/>
            <w:szCs w:val="24"/>
          </w:rPr>
          <w:t>á</w:t>
        </w:r>
      </w:ins>
      <w:r w:rsidR="00644E38" w:rsidRPr="00557893">
        <w:rPr>
          <w:rFonts w:ascii="Times New Roman" w:hAnsi="Times New Roman" w:cs="Times New Roman"/>
          <w:sz w:val="24"/>
          <w:szCs w:val="24"/>
        </w:rPr>
        <w:t>le</w:t>
      </w:r>
      <w:del w:id="29" w:author="Juan C. Martínez Cruzado" w:date="2020-11-30T08:23:00Z">
        <w:r w:rsidR="00644E38" w:rsidRPr="00557893" w:rsidDel="00291E69">
          <w:rPr>
            <w:rFonts w:ascii="Times New Roman" w:hAnsi="Times New Roman" w:cs="Times New Roman"/>
            <w:sz w:val="24"/>
            <w:szCs w:val="24"/>
          </w:rPr>
          <w:delText>s</w:delText>
        </w:r>
      </w:del>
      <w:ins w:id="30" w:author="Juan C. Martínez Cruzado" w:date="2020-11-30T08:23:00Z">
        <w:r w:rsidR="00291E69">
          <w:rPr>
            <w:rFonts w:ascii="Times New Roman" w:hAnsi="Times New Roman" w:cs="Times New Roman"/>
            <w:sz w:val="24"/>
            <w:szCs w:val="24"/>
          </w:rPr>
          <w:t>z</w:t>
        </w:r>
      </w:ins>
      <w:r w:rsidR="00644E38" w:rsidRPr="00557893">
        <w:rPr>
          <w:rFonts w:ascii="Times New Roman" w:hAnsi="Times New Roman" w:cs="Times New Roman"/>
          <w:sz w:val="24"/>
          <w:szCs w:val="24"/>
        </w:rPr>
        <w:t>,</w:t>
      </w:r>
      <w:r w:rsidR="0067641C" w:rsidRPr="00557893">
        <w:rPr>
          <w:rFonts w:ascii="Times New Roman" w:hAnsi="Times New Roman" w:cs="Times New Roman"/>
          <w:sz w:val="24"/>
          <w:szCs w:val="24"/>
        </w:rPr>
        <w:t xml:space="preserve"> and </w:t>
      </w:r>
      <w:proofErr w:type="spellStart"/>
      <w:r w:rsidR="0067641C" w:rsidRPr="00557893">
        <w:rPr>
          <w:rFonts w:ascii="Times New Roman" w:hAnsi="Times New Roman" w:cs="Times New Roman"/>
          <w:sz w:val="24"/>
          <w:szCs w:val="24"/>
        </w:rPr>
        <w:t>V</w:t>
      </w:r>
      <w:del w:id="31" w:author="Juan C. Martínez Cruzado" w:date="2020-11-30T08:23:00Z">
        <w:r w:rsidR="0067641C" w:rsidRPr="00557893" w:rsidDel="00291E69">
          <w:rPr>
            <w:rFonts w:ascii="Times New Roman" w:hAnsi="Times New Roman" w:cs="Times New Roman"/>
            <w:sz w:val="24"/>
            <w:szCs w:val="24"/>
          </w:rPr>
          <w:delText>i</w:delText>
        </w:r>
      </w:del>
      <w:ins w:id="32" w:author="Juan C. Martínez Cruzado" w:date="2020-11-30T08:23:00Z">
        <w:r w:rsidR="00291E69">
          <w:rPr>
            <w:rFonts w:ascii="Times New Roman" w:hAnsi="Times New Roman" w:cs="Times New Roman"/>
            <w:sz w:val="24"/>
            <w:szCs w:val="24"/>
          </w:rPr>
          <w:t>í</w:t>
        </w:r>
      </w:ins>
      <w:r w:rsidR="0067641C" w:rsidRPr="00557893">
        <w:rPr>
          <w:rFonts w:ascii="Times New Roman" w:hAnsi="Times New Roman" w:cs="Times New Roman"/>
          <w:sz w:val="24"/>
          <w:szCs w:val="24"/>
        </w:rPr>
        <w:t>ctor</w:t>
      </w:r>
      <w:proofErr w:type="spellEnd"/>
      <w:r w:rsidR="0067641C" w:rsidRPr="00557893">
        <w:rPr>
          <w:rFonts w:ascii="Times New Roman" w:hAnsi="Times New Roman" w:cs="Times New Roman"/>
          <w:sz w:val="24"/>
          <w:szCs w:val="24"/>
        </w:rPr>
        <w:t xml:space="preserve"> </w:t>
      </w:r>
      <w:proofErr w:type="spellStart"/>
      <w:r w:rsidR="0067641C" w:rsidRPr="00557893">
        <w:rPr>
          <w:rFonts w:ascii="Times New Roman" w:hAnsi="Times New Roman" w:cs="Times New Roman"/>
          <w:sz w:val="24"/>
          <w:szCs w:val="24"/>
        </w:rPr>
        <w:t>Mart</w:t>
      </w:r>
      <w:ins w:id="33" w:author="Juan C. Martínez Cruzado" w:date="2020-11-30T08:23:00Z">
        <w:r w:rsidR="00291E69">
          <w:rPr>
            <w:rFonts w:ascii="Times New Roman" w:hAnsi="Times New Roman" w:cs="Times New Roman"/>
            <w:sz w:val="24"/>
            <w:szCs w:val="24"/>
          </w:rPr>
          <w:t>í</w:t>
        </w:r>
      </w:ins>
      <w:del w:id="34" w:author="Juan C. Martínez Cruzado" w:date="2020-11-30T08:23:00Z">
        <w:r w:rsidR="0067641C" w:rsidRPr="00557893" w:rsidDel="00291E69">
          <w:rPr>
            <w:rFonts w:ascii="Times New Roman" w:hAnsi="Times New Roman" w:cs="Times New Roman"/>
            <w:sz w:val="24"/>
            <w:szCs w:val="24"/>
          </w:rPr>
          <w:delText>i</w:delText>
        </w:r>
      </w:del>
      <w:r w:rsidR="0067641C" w:rsidRPr="00557893">
        <w:rPr>
          <w:rFonts w:ascii="Times New Roman" w:hAnsi="Times New Roman" w:cs="Times New Roman"/>
          <w:sz w:val="24"/>
          <w:szCs w:val="24"/>
        </w:rPr>
        <w:t>nez</w:t>
      </w:r>
      <w:proofErr w:type="spellEnd"/>
      <w:r w:rsidR="0067641C" w:rsidRPr="00557893">
        <w:rPr>
          <w:rFonts w:ascii="Times New Roman" w:hAnsi="Times New Roman" w:cs="Times New Roman"/>
          <w:sz w:val="24"/>
          <w:szCs w:val="24"/>
        </w:rPr>
        <w:t>.</w:t>
      </w:r>
      <w:proofErr w:type="gramEnd"/>
      <w:r w:rsidR="00640DD7" w:rsidRPr="00557893">
        <w:rPr>
          <w:rFonts w:ascii="Times New Roman" w:hAnsi="Times New Roman" w:cs="Times New Roman"/>
          <w:sz w:val="24"/>
          <w:szCs w:val="24"/>
        </w:rPr>
        <w:t xml:space="preserve"> I want to thank my parents for all the support during this period.</w:t>
      </w:r>
      <w:r w:rsidR="00F8505A" w:rsidRPr="00557893">
        <w:rPr>
          <w:rFonts w:ascii="Times New Roman" w:hAnsi="Times New Roman" w:cs="Times New Roman"/>
          <w:sz w:val="24"/>
          <w:szCs w:val="24"/>
        </w:rPr>
        <w:t xml:space="preserve"> </w:t>
      </w:r>
      <w:proofErr w:type="gramStart"/>
      <w:r w:rsidR="00DE0EF6" w:rsidRPr="00557893">
        <w:rPr>
          <w:rFonts w:ascii="Times New Roman" w:hAnsi="Times New Roman" w:cs="Times New Roman"/>
          <w:sz w:val="24"/>
          <w:szCs w:val="24"/>
        </w:rPr>
        <w:t>Thanks to my students as well for the curiosity in my projects</w:t>
      </w:r>
      <w:ins w:id="35" w:author="Juan C. Martínez Cruzado" w:date="2020-11-30T08:22:00Z">
        <w:r w:rsidR="00291E69">
          <w:rPr>
            <w:rFonts w:ascii="Times New Roman" w:hAnsi="Times New Roman" w:cs="Times New Roman"/>
            <w:sz w:val="24"/>
            <w:szCs w:val="24"/>
          </w:rPr>
          <w:t>, a</w:t>
        </w:r>
      </w:ins>
      <w:del w:id="36" w:author="Juan C. Martínez Cruzado" w:date="2020-11-30T08:22:00Z">
        <w:r w:rsidR="00DE0EF6" w:rsidRPr="00557893" w:rsidDel="00291E69">
          <w:rPr>
            <w:rFonts w:ascii="Times New Roman" w:hAnsi="Times New Roman" w:cs="Times New Roman"/>
            <w:sz w:val="24"/>
            <w:szCs w:val="24"/>
          </w:rPr>
          <w:delText xml:space="preserve">. </w:delText>
        </w:r>
        <w:r w:rsidR="00F8505A" w:rsidRPr="00557893" w:rsidDel="00291E69">
          <w:rPr>
            <w:rFonts w:ascii="Times New Roman" w:hAnsi="Times New Roman" w:cs="Times New Roman"/>
            <w:sz w:val="24"/>
            <w:szCs w:val="24"/>
          </w:rPr>
          <w:delText>A</w:delText>
        </w:r>
      </w:del>
      <w:r w:rsidR="00F8505A" w:rsidRPr="00557893">
        <w:rPr>
          <w:rFonts w:ascii="Times New Roman" w:hAnsi="Times New Roman" w:cs="Times New Roman"/>
          <w:sz w:val="24"/>
          <w:szCs w:val="24"/>
        </w:rPr>
        <w:t>mong many othe</w:t>
      </w:r>
      <w:r w:rsidR="00DE0EF6" w:rsidRPr="00557893">
        <w:rPr>
          <w:rFonts w:ascii="Times New Roman" w:hAnsi="Times New Roman" w:cs="Times New Roman"/>
          <w:sz w:val="24"/>
          <w:szCs w:val="24"/>
        </w:rPr>
        <w:t>r classmates</w:t>
      </w:r>
      <w:r w:rsidR="00F8505A" w:rsidRPr="00557893">
        <w:rPr>
          <w:rFonts w:ascii="Times New Roman" w:hAnsi="Times New Roman" w:cs="Times New Roman"/>
          <w:sz w:val="24"/>
          <w:szCs w:val="24"/>
        </w:rPr>
        <w:t xml:space="preserve"> and lab partners.</w:t>
      </w:r>
      <w:proofErr w:type="gramEnd"/>
      <w:del w:id="37" w:author="Juan C. Martínez Cruzado" w:date="2020-11-30T08:22:00Z">
        <w:r w:rsidR="00644E38" w:rsidRPr="00557893" w:rsidDel="00291E69">
          <w:rPr>
            <w:rFonts w:ascii="Times New Roman" w:hAnsi="Times New Roman" w:cs="Times New Roman"/>
            <w:sz w:val="24"/>
            <w:szCs w:val="24"/>
          </w:rPr>
          <w:delText xml:space="preserve"> Also, I want to thank my parents for all the support during this period.</w:delText>
        </w:r>
      </w:del>
    </w:p>
    <w:p w14:paraId="6EA523DB" w14:textId="5772A9E6" w:rsidR="00265C73" w:rsidRDefault="00265C73" w:rsidP="00A63485">
      <w:pPr>
        <w:ind w:firstLine="720"/>
        <w:jc w:val="both"/>
        <w:rPr>
          <w:ins w:id="38" w:author="Juan C. Martínez Cruzado" w:date="2020-11-30T08:21:00Z"/>
          <w:rFonts w:ascii="Times New Roman" w:hAnsi="Times New Roman" w:cs="Times New Roman"/>
          <w:sz w:val="24"/>
          <w:szCs w:val="24"/>
        </w:rPr>
      </w:pPr>
      <w:r w:rsidRPr="00557893">
        <w:rPr>
          <w:rFonts w:ascii="Times New Roman" w:hAnsi="Times New Roman" w:cs="Times New Roman"/>
          <w:sz w:val="24"/>
          <w:szCs w:val="24"/>
        </w:rPr>
        <w:t xml:space="preserve">I would like to thank the Sequencing Facility at </w:t>
      </w:r>
      <w:proofErr w:type="spellStart"/>
      <w:r w:rsidRPr="00557893">
        <w:rPr>
          <w:rFonts w:ascii="Times New Roman" w:hAnsi="Times New Roman" w:cs="Times New Roman"/>
          <w:sz w:val="24"/>
          <w:szCs w:val="24"/>
        </w:rPr>
        <w:t>Escuela</w:t>
      </w:r>
      <w:proofErr w:type="spellEnd"/>
      <w:r w:rsidRPr="00557893">
        <w:rPr>
          <w:rFonts w:ascii="Times New Roman" w:hAnsi="Times New Roman" w:cs="Times New Roman"/>
          <w:sz w:val="24"/>
          <w:szCs w:val="24"/>
        </w:rPr>
        <w:t xml:space="preserve"> de </w:t>
      </w:r>
      <w:proofErr w:type="spellStart"/>
      <w:r w:rsidRPr="00557893">
        <w:rPr>
          <w:rFonts w:ascii="Times New Roman" w:hAnsi="Times New Roman" w:cs="Times New Roman"/>
          <w:sz w:val="24"/>
          <w:szCs w:val="24"/>
        </w:rPr>
        <w:t>Medicina</w:t>
      </w:r>
      <w:proofErr w:type="spellEnd"/>
      <w:r w:rsidRPr="00557893">
        <w:rPr>
          <w:rFonts w:ascii="Times New Roman" w:hAnsi="Times New Roman" w:cs="Times New Roman"/>
          <w:sz w:val="24"/>
          <w:szCs w:val="24"/>
        </w:rPr>
        <w:t xml:space="preserve"> de Ponce who conducted sequencing as well. </w:t>
      </w:r>
      <w:r w:rsidR="00B06D4E" w:rsidRPr="00557893">
        <w:rPr>
          <w:rFonts w:ascii="Times New Roman" w:hAnsi="Times New Roman" w:cs="Times New Roman"/>
          <w:sz w:val="24"/>
          <w:szCs w:val="24"/>
        </w:rPr>
        <w:t>Finally</w:t>
      </w:r>
      <w:r w:rsidR="0067641C" w:rsidRPr="00557893">
        <w:rPr>
          <w:rFonts w:ascii="Times New Roman" w:hAnsi="Times New Roman" w:cs="Times New Roman"/>
          <w:sz w:val="24"/>
          <w:szCs w:val="24"/>
        </w:rPr>
        <w:t xml:space="preserve">, I would like to thank the University of </w:t>
      </w:r>
      <w:proofErr w:type="spellStart"/>
      <w:r w:rsidR="0067641C" w:rsidRPr="00557893">
        <w:rPr>
          <w:rFonts w:ascii="Times New Roman" w:hAnsi="Times New Roman" w:cs="Times New Roman"/>
          <w:sz w:val="24"/>
          <w:szCs w:val="24"/>
        </w:rPr>
        <w:t>Mayag</w:t>
      </w:r>
      <w:ins w:id="39" w:author="Juan C. Martínez Cruzado" w:date="2020-11-30T08:22:00Z">
        <w:r w:rsidR="00291E69">
          <w:rPr>
            <w:rFonts w:ascii="Times New Roman" w:hAnsi="Times New Roman" w:cs="Times New Roman"/>
            <w:sz w:val="24"/>
            <w:szCs w:val="24"/>
          </w:rPr>
          <w:t>ü</w:t>
        </w:r>
      </w:ins>
      <w:del w:id="40" w:author="Juan C. Martínez Cruzado" w:date="2020-11-30T08:22:00Z">
        <w:r w:rsidR="0067641C" w:rsidRPr="00557893" w:rsidDel="00291E69">
          <w:rPr>
            <w:rFonts w:ascii="Times New Roman" w:hAnsi="Times New Roman" w:cs="Times New Roman"/>
            <w:sz w:val="24"/>
            <w:szCs w:val="24"/>
          </w:rPr>
          <w:delText>u</w:delText>
        </w:r>
      </w:del>
      <w:r w:rsidR="0067641C" w:rsidRPr="00557893">
        <w:rPr>
          <w:rFonts w:ascii="Times New Roman" w:hAnsi="Times New Roman" w:cs="Times New Roman"/>
          <w:sz w:val="24"/>
          <w:szCs w:val="24"/>
        </w:rPr>
        <w:t>ez</w:t>
      </w:r>
      <w:proofErr w:type="spellEnd"/>
      <w:r w:rsidR="0067641C" w:rsidRPr="00557893">
        <w:rPr>
          <w:rFonts w:ascii="Times New Roman" w:hAnsi="Times New Roman" w:cs="Times New Roman"/>
          <w:sz w:val="24"/>
          <w:szCs w:val="24"/>
        </w:rPr>
        <w:t xml:space="preserve"> of Puerto Rico and the </w:t>
      </w:r>
      <w:ins w:id="41" w:author="Juan C. Martínez Cruzado" w:date="2020-11-30T08:22:00Z">
        <w:r w:rsidR="00291E69">
          <w:rPr>
            <w:rFonts w:ascii="Times New Roman" w:hAnsi="Times New Roman" w:cs="Times New Roman"/>
            <w:sz w:val="24"/>
            <w:szCs w:val="24"/>
          </w:rPr>
          <w:t>D</w:t>
        </w:r>
      </w:ins>
      <w:del w:id="42" w:author="Juan C. Martínez Cruzado" w:date="2020-11-30T08:22:00Z">
        <w:r w:rsidR="0067641C" w:rsidRPr="00557893" w:rsidDel="00291E69">
          <w:rPr>
            <w:rFonts w:ascii="Times New Roman" w:hAnsi="Times New Roman" w:cs="Times New Roman"/>
            <w:sz w:val="24"/>
            <w:szCs w:val="24"/>
          </w:rPr>
          <w:delText>d</w:delText>
        </w:r>
      </w:del>
      <w:r w:rsidR="0067641C" w:rsidRPr="00557893">
        <w:rPr>
          <w:rFonts w:ascii="Times New Roman" w:hAnsi="Times New Roman" w:cs="Times New Roman"/>
          <w:sz w:val="24"/>
          <w:szCs w:val="24"/>
        </w:rPr>
        <w:t xml:space="preserve">epartment of </w:t>
      </w:r>
      <w:ins w:id="43" w:author="Juan C. Martínez Cruzado" w:date="2020-11-30T08:22:00Z">
        <w:r w:rsidR="00291E69">
          <w:rPr>
            <w:rFonts w:ascii="Times New Roman" w:hAnsi="Times New Roman" w:cs="Times New Roman"/>
            <w:sz w:val="24"/>
            <w:szCs w:val="24"/>
          </w:rPr>
          <w:t>B</w:t>
        </w:r>
      </w:ins>
      <w:del w:id="44" w:author="Juan C. Martínez Cruzado" w:date="2020-11-30T08:22:00Z">
        <w:r w:rsidR="0067641C" w:rsidRPr="00557893" w:rsidDel="00291E69">
          <w:rPr>
            <w:rFonts w:ascii="Times New Roman" w:hAnsi="Times New Roman" w:cs="Times New Roman"/>
            <w:sz w:val="24"/>
            <w:szCs w:val="24"/>
          </w:rPr>
          <w:delText>b</w:delText>
        </w:r>
      </w:del>
      <w:r w:rsidR="0067641C" w:rsidRPr="00557893">
        <w:rPr>
          <w:rFonts w:ascii="Times New Roman" w:hAnsi="Times New Roman" w:cs="Times New Roman"/>
          <w:sz w:val="24"/>
          <w:szCs w:val="24"/>
        </w:rPr>
        <w:t xml:space="preserve">iology for providing me with the facilities and knowledge that lead to this project and its </w:t>
      </w:r>
      <w:commentRangeStart w:id="45"/>
      <w:r w:rsidR="0067641C" w:rsidRPr="00557893">
        <w:rPr>
          <w:rFonts w:ascii="Times New Roman" w:hAnsi="Times New Roman" w:cs="Times New Roman"/>
          <w:sz w:val="24"/>
          <w:szCs w:val="24"/>
        </w:rPr>
        <w:t>findings</w:t>
      </w:r>
      <w:commentRangeEnd w:id="45"/>
      <w:r w:rsidR="00291E69">
        <w:rPr>
          <w:rStyle w:val="CommentReference"/>
        </w:rPr>
        <w:commentReference w:id="45"/>
      </w:r>
      <w:r w:rsidR="0067641C" w:rsidRPr="00557893">
        <w:rPr>
          <w:rFonts w:ascii="Times New Roman" w:hAnsi="Times New Roman" w:cs="Times New Roman"/>
          <w:sz w:val="24"/>
          <w:szCs w:val="24"/>
        </w:rPr>
        <w:t>.</w:t>
      </w:r>
    </w:p>
    <w:p w14:paraId="2943A1D7" w14:textId="77777777" w:rsidR="00291E69" w:rsidRPr="00557893" w:rsidRDefault="00291E69" w:rsidP="00A63485">
      <w:pPr>
        <w:ind w:firstLine="720"/>
        <w:jc w:val="both"/>
        <w:rPr>
          <w:rFonts w:ascii="Times New Roman" w:hAnsi="Times New Roman" w:cs="Times New Roman"/>
          <w:sz w:val="24"/>
          <w:szCs w:val="24"/>
        </w:rPr>
      </w:pPr>
    </w:p>
    <w:p w14:paraId="53B11D60" w14:textId="4CC0D693" w:rsidR="00A829BF" w:rsidRPr="00557893" w:rsidRDefault="00A829BF" w:rsidP="00557893">
      <w:pPr>
        <w:jc w:val="both"/>
        <w:rPr>
          <w:rFonts w:ascii="Times New Roman" w:hAnsi="Times New Roman" w:cs="Times New Roman"/>
          <w:sz w:val="24"/>
          <w:szCs w:val="24"/>
        </w:rPr>
      </w:pPr>
    </w:p>
    <w:p w14:paraId="1CF4920E" w14:textId="1743BAF9" w:rsidR="00A829BF" w:rsidRPr="00557893" w:rsidRDefault="00A829BF" w:rsidP="00557893">
      <w:pPr>
        <w:jc w:val="both"/>
        <w:rPr>
          <w:rFonts w:ascii="Times New Roman" w:hAnsi="Times New Roman" w:cs="Times New Roman"/>
          <w:sz w:val="24"/>
          <w:szCs w:val="24"/>
        </w:rPr>
      </w:pPr>
    </w:p>
    <w:p w14:paraId="1C689496" w14:textId="731905D2" w:rsidR="009A32FC" w:rsidRPr="00557893" w:rsidRDefault="009A32FC" w:rsidP="00557893">
      <w:pPr>
        <w:jc w:val="both"/>
        <w:rPr>
          <w:rFonts w:ascii="Times New Roman" w:hAnsi="Times New Roman" w:cs="Times New Roman"/>
          <w:sz w:val="24"/>
          <w:szCs w:val="24"/>
        </w:rPr>
      </w:pPr>
    </w:p>
    <w:p w14:paraId="2201467F" w14:textId="25FA3DB2" w:rsidR="009A32FC" w:rsidRPr="00557893" w:rsidRDefault="009A32FC" w:rsidP="00557893">
      <w:pPr>
        <w:jc w:val="both"/>
        <w:rPr>
          <w:rFonts w:ascii="Times New Roman" w:hAnsi="Times New Roman" w:cs="Times New Roman"/>
          <w:sz w:val="24"/>
          <w:szCs w:val="24"/>
        </w:rPr>
      </w:pPr>
    </w:p>
    <w:p w14:paraId="0C1D9B0D" w14:textId="66D1FCD7" w:rsidR="009A32FC" w:rsidRPr="00557893" w:rsidRDefault="009A32FC" w:rsidP="00557893">
      <w:pPr>
        <w:jc w:val="both"/>
        <w:rPr>
          <w:rFonts w:ascii="Times New Roman" w:hAnsi="Times New Roman" w:cs="Times New Roman"/>
          <w:sz w:val="24"/>
          <w:szCs w:val="24"/>
        </w:rPr>
      </w:pPr>
    </w:p>
    <w:p w14:paraId="20DDAA03" w14:textId="72CFE9C3" w:rsidR="009A32FC" w:rsidRPr="00557893" w:rsidRDefault="009A32FC" w:rsidP="00557893">
      <w:pPr>
        <w:jc w:val="both"/>
        <w:rPr>
          <w:rFonts w:ascii="Times New Roman" w:hAnsi="Times New Roman" w:cs="Times New Roman"/>
          <w:sz w:val="24"/>
          <w:szCs w:val="24"/>
        </w:rPr>
      </w:pPr>
    </w:p>
    <w:p w14:paraId="2D47D248" w14:textId="375AD21F" w:rsidR="009A32FC" w:rsidRPr="00557893" w:rsidRDefault="009A32FC" w:rsidP="00557893">
      <w:pPr>
        <w:jc w:val="both"/>
        <w:rPr>
          <w:rFonts w:ascii="Times New Roman" w:hAnsi="Times New Roman" w:cs="Times New Roman"/>
          <w:sz w:val="24"/>
          <w:szCs w:val="24"/>
        </w:rPr>
      </w:pPr>
    </w:p>
    <w:p w14:paraId="323BD16B" w14:textId="3BDDCDC3" w:rsidR="009A32FC" w:rsidRPr="00557893" w:rsidRDefault="009A32FC" w:rsidP="00557893">
      <w:pPr>
        <w:jc w:val="both"/>
        <w:rPr>
          <w:rFonts w:ascii="Times New Roman" w:hAnsi="Times New Roman" w:cs="Times New Roman"/>
          <w:sz w:val="24"/>
          <w:szCs w:val="24"/>
        </w:rPr>
      </w:pPr>
    </w:p>
    <w:p w14:paraId="472B8E27" w14:textId="6CF93F9D" w:rsidR="009A32FC" w:rsidRPr="00557893" w:rsidRDefault="009A32FC" w:rsidP="00557893">
      <w:pPr>
        <w:jc w:val="both"/>
        <w:rPr>
          <w:rFonts w:ascii="Times New Roman" w:hAnsi="Times New Roman" w:cs="Times New Roman"/>
          <w:sz w:val="24"/>
          <w:szCs w:val="24"/>
        </w:rPr>
      </w:pPr>
    </w:p>
    <w:sdt>
      <w:sdtPr>
        <w:rPr>
          <w:rFonts w:ascii="Times New Roman" w:hAnsi="Times New Roman" w:cs="Times New Roman"/>
          <w:sz w:val="24"/>
          <w:szCs w:val="24"/>
        </w:rPr>
        <w:id w:val="928157415"/>
        <w:docPartObj>
          <w:docPartGallery w:val="Table of Contents"/>
          <w:docPartUnique/>
        </w:docPartObj>
      </w:sdtPr>
      <w:sdtContent>
        <w:p w14:paraId="14F301AC" w14:textId="2709B945"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List of Content</w:t>
          </w:r>
        </w:p>
        <w:p w14:paraId="0784A5BC" w14:textId="24E599F1"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Introduction</w:t>
          </w:r>
          <w:r w:rsidRPr="00557893">
            <w:rPr>
              <w:rFonts w:ascii="Times New Roman" w:hAnsi="Times New Roman" w:cs="Times New Roman"/>
              <w:bCs/>
              <w:sz w:val="24"/>
              <w:szCs w:val="24"/>
            </w:rPr>
            <w:ptab w:relativeTo="margin" w:alignment="right" w:leader="dot"/>
          </w:r>
          <w:r w:rsidR="0075226E" w:rsidRPr="00557893">
            <w:rPr>
              <w:rFonts w:ascii="Times New Roman" w:hAnsi="Times New Roman" w:cs="Times New Roman"/>
              <w:bCs/>
              <w:sz w:val="24"/>
              <w:szCs w:val="24"/>
            </w:rPr>
            <w:t>7</w:t>
          </w:r>
        </w:p>
        <w:p w14:paraId="06D6E2C2" w14:textId="6151066F"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Materials &amp; Methods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1</w:t>
          </w:r>
          <w:r w:rsidR="0075226E" w:rsidRPr="00557893">
            <w:rPr>
              <w:rFonts w:ascii="Times New Roman" w:hAnsi="Times New Roman" w:cs="Times New Roman"/>
              <w:bCs/>
              <w:sz w:val="24"/>
              <w:szCs w:val="24"/>
            </w:rPr>
            <w:t>1</w:t>
          </w:r>
        </w:p>
        <w:p w14:paraId="0B601F11" w14:textId="0AC0ED79"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Results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1</w:t>
          </w:r>
          <w:r w:rsidR="0075226E" w:rsidRPr="00557893">
            <w:rPr>
              <w:rFonts w:ascii="Times New Roman" w:hAnsi="Times New Roman" w:cs="Times New Roman"/>
              <w:bCs/>
              <w:sz w:val="24"/>
              <w:szCs w:val="24"/>
            </w:rPr>
            <w:t>7</w:t>
          </w:r>
        </w:p>
        <w:p w14:paraId="0E877AE5" w14:textId="3F3089AA"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Discussion</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2</w:t>
          </w:r>
          <w:r w:rsidR="0075226E" w:rsidRPr="00557893">
            <w:rPr>
              <w:rFonts w:ascii="Times New Roman" w:hAnsi="Times New Roman" w:cs="Times New Roman"/>
              <w:bCs/>
              <w:sz w:val="24"/>
              <w:szCs w:val="24"/>
            </w:rPr>
            <w:t>6</w:t>
          </w:r>
        </w:p>
        <w:p w14:paraId="1C5C7A86" w14:textId="5265EE75"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References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2</w:t>
          </w:r>
          <w:r w:rsidR="0075226E" w:rsidRPr="00557893">
            <w:rPr>
              <w:rFonts w:ascii="Times New Roman" w:hAnsi="Times New Roman" w:cs="Times New Roman"/>
              <w:bCs/>
              <w:sz w:val="24"/>
              <w:szCs w:val="24"/>
            </w:rPr>
            <w:t>8</w:t>
          </w:r>
        </w:p>
        <w:p w14:paraId="35ACD190" w14:textId="005B8C61"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Appendix</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3</w:t>
          </w:r>
          <w:r w:rsidR="0075226E" w:rsidRPr="00557893">
            <w:rPr>
              <w:rFonts w:ascii="Times New Roman" w:hAnsi="Times New Roman" w:cs="Times New Roman"/>
              <w:bCs/>
              <w:sz w:val="24"/>
              <w:szCs w:val="24"/>
            </w:rPr>
            <w:t>5</w:t>
          </w:r>
        </w:p>
        <w:p w14:paraId="505DEC18" w14:textId="19A95A97" w:rsidR="00BB68C9" w:rsidRPr="00557893" w:rsidRDefault="00291E69" w:rsidP="00557893">
          <w:pPr>
            <w:jc w:val="both"/>
            <w:rPr>
              <w:rFonts w:ascii="Times New Roman" w:hAnsi="Times New Roman" w:cs="Times New Roman"/>
              <w:sz w:val="24"/>
              <w:szCs w:val="24"/>
            </w:rPr>
          </w:pPr>
        </w:p>
      </w:sdtContent>
    </w:sdt>
    <w:p w14:paraId="211E8D60" w14:textId="77777777" w:rsidR="00BB68C9" w:rsidRPr="00557893" w:rsidRDefault="00BB68C9" w:rsidP="00557893">
      <w:pPr>
        <w:jc w:val="both"/>
        <w:rPr>
          <w:rFonts w:ascii="Times New Roman" w:hAnsi="Times New Roman" w:cs="Times New Roman"/>
          <w:bCs/>
          <w:sz w:val="24"/>
          <w:szCs w:val="24"/>
        </w:rPr>
      </w:pPr>
    </w:p>
    <w:p w14:paraId="7F66BB19" w14:textId="4EBC4324" w:rsidR="007D38A0" w:rsidRPr="00557893" w:rsidRDefault="007D38A0" w:rsidP="00557893">
      <w:pPr>
        <w:jc w:val="both"/>
        <w:rPr>
          <w:rFonts w:ascii="Times New Roman" w:hAnsi="Times New Roman" w:cs="Times New Roman"/>
          <w:bCs/>
          <w:sz w:val="24"/>
          <w:szCs w:val="24"/>
        </w:rPr>
      </w:pPr>
    </w:p>
    <w:p w14:paraId="27689E16" w14:textId="73857BF2" w:rsidR="006B6818" w:rsidRPr="00557893" w:rsidRDefault="006B6818" w:rsidP="00557893">
      <w:pPr>
        <w:jc w:val="both"/>
        <w:rPr>
          <w:rFonts w:ascii="Times New Roman" w:hAnsi="Times New Roman" w:cs="Times New Roman"/>
          <w:bCs/>
          <w:sz w:val="24"/>
          <w:szCs w:val="24"/>
        </w:rPr>
      </w:pPr>
    </w:p>
    <w:p w14:paraId="62F0D777" w14:textId="4C86E771" w:rsidR="006B6818" w:rsidRPr="00557893" w:rsidRDefault="006B6818" w:rsidP="00557893">
      <w:pPr>
        <w:jc w:val="both"/>
        <w:rPr>
          <w:rFonts w:ascii="Times New Roman" w:hAnsi="Times New Roman" w:cs="Times New Roman"/>
          <w:bCs/>
          <w:sz w:val="24"/>
          <w:szCs w:val="24"/>
        </w:rPr>
      </w:pPr>
    </w:p>
    <w:p w14:paraId="6E69B383" w14:textId="6818A425" w:rsidR="006B6818" w:rsidRPr="00557893" w:rsidRDefault="006B6818" w:rsidP="00557893">
      <w:pPr>
        <w:jc w:val="both"/>
        <w:rPr>
          <w:rFonts w:ascii="Times New Roman" w:hAnsi="Times New Roman" w:cs="Times New Roman"/>
          <w:bCs/>
          <w:sz w:val="24"/>
          <w:szCs w:val="24"/>
        </w:rPr>
      </w:pPr>
    </w:p>
    <w:p w14:paraId="145E0D84" w14:textId="77392DE8" w:rsidR="006B6818" w:rsidRPr="00557893" w:rsidRDefault="006B6818" w:rsidP="00557893">
      <w:pPr>
        <w:jc w:val="both"/>
        <w:rPr>
          <w:rFonts w:ascii="Times New Roman" w:hAnsi="Times New Roman" w:cs="Times New Roman"/>
          <w:bCs/>
          <w:sz w:val="24"/>
          <w:szCs w:val="24"/>
        </w:rPr>
      </w:pPr>
    </w:p>
    <w:p w14:paraId="67A31CE2" w14:textId="7797F0D3" w:rsidR="006B6818" w:rsidRPr="00557893" w:rsidRDefault="006B6818" w:rsidP="00557893">
      <w:pPr>
        <w:jc w:val="both"/>
        <w:rPr>
          <w:rFonts w:ascii="Times New Roman" w:hAnsi="Times New Roman" w:cs="Times New Roman"/>
          <w:bCs/>
          <w:sz w:val="24"/>
          <w:szCs w:val="24"/>
        </w:rPr>
      </w:pPr>
    </w:p>
    <w:p w14:paraId="1AFECFFB" w14:textId="3C7D9771" w:rsidR="006B6818" w:rsidRPr="00557893" w:rsidRDefault="006B6818" w:rsidP="00557893">
      <w:pPr>
        <w:jc w:val="both"/>
        <w:rPr>
          <w:rFonts w:ascii="Times New Roman" w:hAnsi="Times New Roman" w:cs="Times New Roman"/>
          <w:bCs/>
          <w:sz w:val="24"/>
          <w:szCs w:val="24"/>
        </w:rPr>
      </w:pPr>
    </w:p>
    <w:p w14:paraId="392799ED" w14:textId="3F48E4B3" w:rsidR="006B6818" w:rsidRPr="00557893" w:rsidRDefault="006B6818" w:rsidP="00557893">
      <w:pPr>
        <w:jc w:val="both"/>
        <w:rPr>
          <w:rFonts w:ascii="Times New Roman" w:hAnsi="Times New Roman" w:cs="Times New Roman"/>
          <w:bCs/>
          <w:sz w:val="24"/>
          <w:szCs w:val="24"/>
        </w:rPr>
      </w:pPr>
    </w:p>
    <w:p w14:paraId="6A7A8B6E" w14:textId="7A43E415" w:rsidR="006B6818" w:rsidRPr="00557893" w:rsidRDefault="006B6818" w:rsidP="00557893">
      <w:pPr>
        <w:jc w:val="both"/>
        <w:rPr>
          <w:rFonts w:ascii="Times New Roman" w:hAnsi="Times New Roman" w:cs="Times New Roman"/>
          <w:bCs/>
          <w:sz w:val="24"/>
          <w:szCs w:val="24"/>
        </w:rPr>
      </w:pPr>
    </w:p>
    <w:p w14:paraId="1991F3C4" w14:textId="0F415CAE" w:rsidR="006B6818" w:rsidRPr="00557893" w:rsidRDefault="006B6818" w:rsidP="00557893">
      <w:pPr>
        <w:jc w:val="both"/>
        <w:rPr>
          <w:rFonts w:ascii="Times New Roman" w:hAnsi="Times New Roman" w:cs="Times New Roman"/>
          <w:bCs/>
          <w:sz w:val="24"/>
          <w:szCs w:val="24"/>
        </w:rPr>
      </w:pPr>
    </w:p>
    <w:p w14:paraId="598D34B5" w14:textId="192BF81F" w:rsidR="006B6818" w:rsidRPr="00557893" w:rsidRDefault="006B6818" w:rsidP="00557893">
      <w:pPr>
        <w:jc w:val="both"/>
        <w:rPr>
          <w:rFonts w:ascii="Times New Roman" w:hAnsi="Times New Roman" w:cs="Times New Roman"/>
          <w:bCs/>
          <w:sz w:val="24"/>
          <w:szCs w:val="24"/>
        </w:rPr>
      </w:pPr>
    </w:p>
    <w:p w14:paraId="46DA741C" w14:textId="45A52E83" w:rsidR="006B6818" w:rsidRPr="00557893" w:rsidRDefault="006B6818" w:rsidP="00557893">
      <w:pPr>
        <w:jc w:val="both"/>
        <w:rPr>
          <w:rFonts w:ascii="Times New Roman" w:hAnsi="Times New Roman" w:cs="Times New Roman"/>
          <w:bCs/>
          <w:sz w:val="24"/>
          <w:szCs w:val="24"/>
        </w:rPr>
      </w:pPr>
    </w:p>
    <w:p w14:paraId="6CF63759" w14:textId="3CB6306B" w:rsidR="006B6818" w:rsidRPr="00557893" w:rsidRDefault="006B6818" w:rsidP="00557893">
      <w:pPr>
        <w:jc w:val="both"/>
        <w:rPr>
          <w:rFonts w:ascii="Times New Roman" w:hAnsi="Times New Roman" w:cs="Times New Roman"/>
          <w:bCs/>
          <w:sz w:val="24"/>
          <w:szCs w:val="24"/>
        </w:rPr>
      </w:pPr>
    </w:p>
    <w:p w14:paraId="346C3FAE" w14:textId="37D3C2A3" w:rsidR="006B6818" w:rsidRPr="00557893" w:rsidRDefault="006B6818" w:rsidP="00557893">
      <w:pPr>
        <w:jc w:val="both"/>
        <w:rPr>
          <w:rFonts w:ascii="Times New Roman" w:hAnsi="Times New Roman" w:cs="Times New Roman"/>
          <w:bCs/>
          <w:sz w:val="24"/>
          <w:szCs w:val="24"/>
        </w:rPr>
      </w:pPr>
    </w:p>
    <w:p w14:paraId="51DECB8B" w14:textId="500B26C1" w:rsidR="006B6818" w:rsidRPr="00557893" w:rsidRDefault="006B6818" w:rsidP="00557893">
      <w:pPr>
        <w:jc w:val="both"/>
        <w:rPr>
          <w:rFonts w:ascii="Times New Roman" w:hAnsi="Times New Roman" w:cs="Times New Roman"/>
          <w:bCs/>
          <w:sz w:val="24"/>
          <w:szCs w:val="24"/>
        </w:rPr>
      </w:pPr>
    </w:p>
    <w:p w14:paraId="56DAA1F6" w14:textId="1C845122" w:rsidR="00E33E2B" w:rsidRPr="00557893" w:rsidRDefault="00E33E2B" w:rsidP="00557893">
      <w:pPr>
        <w:jc w:val="both"/>
        <w:rPr>
          <w:rFonts w:ascii="Times New Roman" w:hAnsi="Times New Roman" w:cs="Times New Roman"/>
          <w:bCs/>
          <w:sz w:val="24"/>
          <w:szCs w:val="24"/>
        </w:rPr>
      </w:pPr>
    </w:p>
    <w:p w14:paraId="1B293502" w14:textId="16E35549" w:rsidR="00E33E2B" w:rsidRPr="00557893" w:rsidRDefault="00E33E2B" w:rsidP="00557893">
      <w:pPr>
        <w:jc w:val="both"/>
        <w:rPr>
          <w:rFonts w:ascii="Times New Roman" w:hAnsi="Times New Roman" w:cs="Times New Roman"/>
          <w:bCs/>
          <w:sz w:val="24"/>
          <w:szCs w:val="24"/>
        </w:rPr>
      </w:pPr>
    </w:p>
    <w:p w14:paraId="4E23DC03" w14:textId="77777777" w:rsidR="001E4D28" w:rsidRPr="00557893" w:rsidRDefault="001E4D28" w:rsidP="00557893">
      <w:pPr>
        <w:jc w:val="both"/>
        <w:rPr>
          <w:rFonts w:ascii="Times New Roman" w:eastAsia="Times New Roman" w:hAnsi="Times New Roman" w:cs="Times New Roman"/>
          <w:bCs/>
          <w:sz w:val="24"/>
          <w:szCs w:val="24"/>
        </w:rPr>
      </w:pPr>
    </w:p>
    <w:p w14:paraId="60CC8987" w14:textId="77777777" w:rsidR="001E4D28" w:rsidRPr="00557893" w:rsidRDefault="001E4D28" w:rsidP="00557893">
      <w:pPr>
        <w:jc w:val="both"/>
        <w:rPr>
          <w:rFonts w:ascii="Times New Roman" w:eastAsia="Times New Roman" w:hAnsi="Times New Roman" w:cs="Times New Roman"/>
          <w:bCs/>
          <w:sz w:val="24"/>
          <w:szCs w:val="24"/>
        </w:rPr>
      </w:pPr>
    </w:p>
    <w:p w14:paraId="124601D0" w14:textId="5D0F7F96" w:rsidR="009D7EEE" w:rsidRPr="004D2CA1" w:rsidRDefault="00F629E2" w:rsidP="00557893">
      <w:pPr>
        <w:jc w:val="both"/>
        <w:rPr>
          <w:rFonts w:ascii="Times New Roman" w:eastAsia="Times New Roman" w:hAnsi="Times New Roman" w:cs="Times New Roman"/>
          <w:b/>
          <w:sz w:val="24"/>
          <w:szCs w:val="24"/>
        </w:rPr>
      </w:pPr>
      <w:r w:rsidRPr="004D2CA1">
        <w:rPr>
          <w:rFonts w:ascii="Times New Roman" w:eastAsia="Times New Roman" w:hAnsi="Times New Roman" w:cs="Times New Roman"/>
          <w:b/>
          <w:sz w:val="24"/>
          <w:szCs w:val="24"/>
        </w:rPr>
        <w:t>Introduction</w:t>
      </w:r>
    </w:p>
    <w:p w14:paraId="07D87D3B" w14:textId="77777777" w:rsidR="00F629E2" w:rsidRPr="004D2CA1" w:rsidRDefault="00F629E2" w:rsidP="00557893">
      <w:pPr>
        <w:jc w:val="both"/>
        <w:rPr>
          <w:rFonts w:ascii="Times New Roman" w:eastAsia="Times New Roman" w:hAnsi="Times New Roman" w:cs="Times New Roman"/>
          <w:i/>
          <w:iCs/>
          <w:sz w:val="24"/>
          <w:szCs w:val="24"/>
        </w:rPr>
      </w:pPr>
      <w:r w:rsidRPr="004D2CA1">
        <w:rPr>
          <w:rFonts w:ascii="Times New Roman" w:eastAsia="Times New Roman" w:hAnsi="Times New Roman" w:cs="Times New Roman"/>
          <w:i/>
          <w:iCs/>
          <w:sz w:val="24"/>
          <w:szCs w:val="24"/>
        </w:rPr>
        <w:t xml:space="preserve">The importance of </w:t>
      </w:r>
      <w:proofErr w:type="spellStart"/>
      <w:r w:rsidRPr="004D2CA1">
        <w:rPr>
          <w:rFonts w:ascii="Times New Roman" w:eastAsia="Times New Roman" w:hAnsi="Times New Roman" w:cs="Times New Roman"/>
          <w:i/>
          <w:iCs/>
          <w:sz w:val="24"/>
          <w:szCs w:val="24"/>
        </w:rPr>
        <w:t>Diadema</w:t>
      </w:r>
      <w:proofErr w:type="spellEnd"/>
      <w:r w:rsidRPr="004D2CA1">
        <w:rPr>
          <w:rFonts w:ascii="Times New Roman" w:eastAsia="Times New Roman" w:hAnsi="Times New Roman" w:cs="Times New Roman"/>
          <w:i/>
          <w:iCs/>
          <w:sz w:val="24"/>
          <w:szCs w:val="24"/>
        </w:rPr>
        <w:t xml:space="preserve"> </w:t>
      </w:r>
      <w:proofErr w:type="spellStart"/>
      <w:r w:rsidRPr="004D2CA1">
        <w:rPr>
          <w:rFonts w:ascii="Times New Roman" w:eastAsia="Times New Roman" w:hAnsi="Times New Roman" w:cs="Times New Roman"/>
          <w:i/>
          <w:iCs/>
          <w:sz w:val="24"/>
          <w:szCs w:val="24"/>
        </w:rPr>
        <w:t>antillarum</w:t>
      </w:r>
      <w:proofErr w:type="spellEnd"/>
    </w:p>
    <w:p w14:paraId="17490825" w14:textId="3FBD7B71" w:rsidR="00F629E2" w:rsidRPr="00557893" w:rsidRDefault="00F629E2" w:rsidP="004D2CA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Sea urchins are a marine model that have been used extensively for scientific investigations in ecology, toxicology, aquaculture, development, molecular and cell biology, pathology, genetics and many other fields </w:t>
      </w:r>
      <w:commentRangeStart w:id="46"/>
      <w:r w:rsidRPr="00557893">
        <w:rPr>
          <w:rFonts w:ascii="Times New Roman" w:eastAsia="Times New Roman" w:hAnsi="Times New Roman" w:cs="Times New Roman"/>
          <w:sz w:val="24"/>
          <w:szCs w:val="24"/>
        </w:rPr>
        <w:t>(</w:t>
      </w:r>
      <w:proofErr w:type="spellStart"/>
      <w:r w:rsidRPr="00557893">
        <w:rPr>
          <w:rFonts w:ascii="Times New Roman" w:eastAsia="Times New Roman" w:hAnsi="Times New Roman" w:cs="Times New Roman"/>
          <w:sz w:val="24"/>
          <w:szCs w:val="24"/>
        </w:rPr>
        <w:t>Agnello</w:t>
      </w:r>
      <w:proofErr w:type="spellEnd"/>
      <w:r w:rsidRPr="00557893">
        <w:rPr>
          <w:rFonts w:ascii="Times New Roman" w:eastAsia="Times New Roman" w:hAnsi="Times New Roman" w:cs="Times New Roman"/>
          <w:sz w:val="24"/>
          <w:szCs w:val="24"/>
        </w:rPr>
        <w:t xml:space="preserve"> 2017; </w:t>
      </w:r>
      <w:proofErr w:type="spell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et al 2005; </w:t>
      </w:r>
      <w:proofErr w:type="spell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et al 2007; </w:t>
      </w:r>
      <w:proofErr w:type="spellStart"/>
      <w:r w:rsidRPr="00557893">
        <w:rPr>
          <w:rFonts w:ascii="Times New Roman" w:eastAsia="Times New Roman" w:hAnsi="Times New Roman" w:cs="Times New Roman"/>
          <w:sz w:val="24"/>
          <w:szCs w:val="24"/>
        </w:rPr>
        <w:t>Bielmyer</w:t>
      </w:r>
      <w:proofErr w:type="spellEnd"/>
      <w:r w:rsidRPr="00557893">
        <w:rPr>
          <w:rFonts w:ascii="Times New Roman" w:eastAsia="Times New Roman" w:hAnsi="Times New Roman" w:cs="Times New Roman"/>
          <w:sz w:val="24"/>
          <w:szCs w:val="24"/>
        </w:rPr>
        <w:t xml:space="preserve"> et al 2005; </w:t>
      </w:r>
      <w:proofErr w:type="spellStart"/>
      <w:r w:rsidRPr="00557893">
        <w:rPr>
          <w:rFonts w:ascii="Times New Roman" w:eastAsia="Times New Roman" w:hAnsi="Times New Roman" w:cs="Times New Roman"/>
          <w:sz w:val="24"/>
          <w:szCs w:val="24"/>
        </w:rPr>
        <w:t>Buttino</w:t>
      </w:r>
      <w:proofErr w:type="spellEnd"/>
      <w:r w:rsidRPr="00557893">
        <w:rPr>
          <w:rFonts w:ascii="Times New Roman" w:eastAsia="Times New Roman" w:hAnsi="Times New Roman" w:cs="Times New Roman"/>
          <w:sz w:val="24"/>
          <w:szCs w:val="24"/>
        </w:rPr>
        <w:t xml:space="preserve"> et al 2016; </w:t>
      </w:r>
      <w:proofErr w:type="spellStart"/>
      <w:r w:rsidRPr="00557893">
        <w:rPr>
          <w:rFonts w:ascii="Times New Roman" w:eastAsia="Times New Roman" w:hAnsi="Times New Roman" w:cs="Times New Roman"/>
          <w:sz w:val="24"/>
          <w:szCs w:val="24"/>
        </w:rPr>
        <w:t>Defilippo</w:t>
      </w:r>
      <w:proofErr w:type="spellEnd"/>
      <w:r w:rsidRPr="00557893">
        <w:rPr>
          <w:rFonts w:ascii="Times New Roman" w:eastAsia="Times New Roman" w:hAnsi="Times New Roman" w:cs="Times New Roman"/>
          <w:sz w:val="24"/>
          <w:szCs w:val="24"/>
        </w:rPr>
        <w:t xml:space="preserve">, J et al 2008; Zhang 2019; </w:t>
      </w:r>
      <w:proofErr w:type="spellStart"/>
      <w:r w:rsidRPr="00557893">
        <w:rPr>
          <w:rFonts w:ascii="Times New Roman" w:eastAsia="Times New Roman" w:hAnsi="Times New Roman" w:cs="Times New Roman"/>
          <w:sz w:val="24"/>
          <w:szCs w:val="24"/>
        </w:rPr>
        <w:t>Varrella</w:t>
      </w:r>
      <w:proofErr w:type="spellEnd"/>
      <w:proofErr w:type="gramStart"/>
      <w:r w:rsidRPr="00557893">
        <w:rPr>
          <w:rFonts w:ascii="Times New Roman" w:eastAsia="Times New Roman" w:hAnsi="Times New Roman" w:cs="Times New Roman"/>
          <w:sz w:val="24"/>
          <w:szCs w:val="24"/>
        </w:rPr>
        <w:t>  et</w:t>
      </w:r>
      <w:proofErr w:type="gramEnd"/>
      <w:r w:rsidRPr="00557893">
        <w:rPr>
          <w:rFonts w:ascii="Times New Roman" w:eastAsia="Times New Roman" w:hAnsi="Times New Roman" w:cs="Times New Roman"/>
          <w:sz w:val="24"/>
          <w:szCs w:val="24"/>
        </w:rPr>
        <w:t xml:space="preserve"> al 2016; Gambardella, Chiara, et al. 2018; Gambardella </w:t>
      </w:r>
      <w:r w:rsidR="001A6A9C" w:rsidRPr="00557893">
        <w:rPr>
          <w:rFonts w:ascii="Times New Roman" w:eastAsia="Times New Roman" w:hAnsi="Times New Roman" w:cs="Times New Roman"/>
          <w:sz w:val="24"/>
          <w:szCs w:val="24"/>
        </w:rPr>
        <w:t xml:space="preserve">et al </w:t>
      </w:r>
      <w:r w:rsidRPr="00557893">
        <w:rPr>
          <w:rFonts w:ascii="Times New Roman" w:eastAsia="Times New Roman" w:hAnsi="Times New Roman" w:cs="Times New Roman"/>
          <w:sz w:val="24"/>
          <w:szCs w:val="24"/>
        </w:rPr>
        <w:t xml:space="preserve">2015). </w:t>
      </w:r>
      <w:commentRangeEnd w:id="46"/>
      <w:r w:rsidR="00291E69">
        <w:rPr>
          <w:rStyle w:val="CommentReference"/>
        </w:rPr>
        <w:commentReference w:id="46"/>
      </w:r>
      <w:r w:rsidRPr="00557893">
        <w:rPr>
          <w:rFonts w:ascii="Times New Roman" w:eastAsia="Times New Roman" w:hAnsi="Times New Roman" w:cs="Times New Roman"/>
          <w:sz w:val="24"/>
          <w:szCs w:val="24"/>
        </w:rPr>
        <w:t xml:space="preserve">Sea urchins appeared about 520 million years ago, before the Cambrian explosion, and they represent an important midpoint between the vertebrates and invertebrates. The apparent homology with vertebrate genomes has been used extensively in multiple comparative genomic studies: there are at least 7,077 sea urchin genes conserved in humans associated with many different illnesses (Sodergren et. al. 2006; </w:t>
      </w:r>
      <w:proofErr w:type="spellStart"/>
      <w:r w:rsidRPr="00557893">
        <w:rPr>
          <w:rFonts w:ascii="Times New Roman" w:eastAsia="Times New Roman" w:hAnsi="Times New Roman" w:cs="Times New Roman"/>
          <w:sz w:val="24"/>
          <w:szCs w:val="24"/>
        </w:rPr>
        <w:t>Agnello</w:t>
      </w:r>
      <w:proofErr w:type="spellEnd"/>
      <w:r w:rsidRPr="00557893">
        <w:rPr>
          <w:rFonts w:ascii="Times New Roman" w:eastAsia="Times New Roman" w:hAnsi="Times New Roman" w:cs="Times New Roman"/>
          <w:sz w:val="24"/>
          <w:szCs w:val="24"/>
        </w:rPr>
        <w:t xml:space="preserve"> 2017).  </w:t>
      </w:r>
    </w:p>
    <w:p w14:paraId="5049C24B" w14:textId="4ADD6D1D"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 urchins also play an important role in the ecosystem. The long-</w:t>
      </w:r>
      <w:proofErr w:type="spellStart"/>
      <w:r w:rsidRPr="00557893">
        <w:rPr>
          <w:rFonts w:ascii="Times New Roman" w:eastAsia="Times New Roman" w:hAnsi="Times New Roman" w:cs="Times New Roman"/>
          <w:sz w:val="24"/>
          <w:szCs w:val="24"/>
        </w:rPr>
        <w:t>spined</w:t>
      </w:r>
      <w:proofErr w:type="spellEnd"/>
      <w:r w:rsidRPr="00557893">
        <w:rPr>
          <w:rFonts w:ascii="Times New Roman" w:eastAsia="Times New Roman" w:hAnsi="Times New Roman" w:cs="Times New Roman"/>
          <w:sz w:val="24"/>
          <w:szCs w:val="24"/>
        </w:rPr>
        <w:t xml:space="preserve"> sea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a keystone benthic community member that helps keep the balance of the fragile and decaying coral reef marine ecosystem by grazing on low-nutrient algae</w:t>
      </w:r>
      <w:ins w:id="47" w:author="Juan C. Martínez Cruzado" w:date="2020-11-30T08:27:00Z">
        <w:r w:rsidR="00291E69">
          <w:rPr>
            <w:rFonts w:ascii="Times New Roman" w:eastAsia="Times New Roman" w:hAnsi="Times New Roman" w:cs="Times New Roman"/>
            <w:sz w:val="24"/>
            <w:szCs w:val="24"/>
          </w:rPr>
          <w:t>,</w:t>
        </w:r>
      </w:ins>
      <w:r w:rsidRPr="00557893">
        <w:rPr>
          <w:rFonts w:ascii="Times New Roman" w:eastAsia="Times New Roman" w:hAnsi="Times New Roman" w:cs="Times New Roman"/>
          <w:sz w:val="24"/>
          <w:szCs w:val="24"/>
        </w:rPr>
        <w:t xml:space="preserve"> allowing for coral reef spawning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1988;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&amp; Edmund 2006) and providing complex spaces for predator-prey dynamics with its long spines (Alvarez-Filip 2009).</w:t>
      </w:r>
      <w:r w:rsidR="00FC1C1C"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Previous studies have </w:t>
      </w:r>
      <w:r w:rsidRPr="00557893">
        <w:rPr>
          <w:rFonts w:ascii="Times New Roman" w:eastAsia="Times New Roman" w:hAnsi="Times New Roman" w:cs="Times New Roman"/>
          <w:sz w:val="24"/>
          <w:szCs w:val="24"/>
        </w:rPr>
        <w:lastRenderedPageBreak/>
        <w:t xml:space="preserve">indicated that since the 1970s, the Caribbean reef system has declined consistently and scientists have correlated this with several key events in recent history: the loss of the dominant reef-building </w:t>
      </w:r>
      <w:r w:rsidRPr="00557893">
        <w:rPr>
          <w:rFonts w:ascii="Times New Roman" w:eastAsia="Times New Roman" w:hAnsi="Times New Roman" w:cs="Times New Roman"/>
          <w:i/>
          <w:iCs/>
          <w:sz w:val="24"/>
          <w:szCs w:val="24"/>
        </w:rPr>
        <w:t>Acropora</w:t>
      </w:r>
      <w:r w:rsidRPr="00557893">
        <w:rPr>
          <w:rFonts w:ascii="Times New Roman" w:eastAsia="Times New Roman" w:hAnsi="Times New Roman" w:cs="Times New Roman"/>
          <w:sz w:val="24"/>
          <w:szCs w:val="24"/>
        </w:rPr>
        <w:t xml:space="preserve"> corals, the mass mortality of the grazing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and the 1998 El </w:t>
      </w:r>
      <w:del w:id="48" w:author="Juan C. Martínez Cruzado" w:date="2020-11-30T08:27:00Z">
        <w:r w:rsidRPr="00557893" w:rsidDel="00291E69">
          <w:rPr>
            <w:rFonts w:ascii="Times New Roman" w:eastAsia="Times New Roman" w:hAnsi="Times New Roman" w:cs="Times New Roman"/>
            <w:sz w:val="24"/>
            <w:szCs w:val="24"/>
          </w:rPr>
          <w:delText xml:space="preserve">Nino </w:delText>
        </w:r>
      </w:del>
      <w:ins w:id="49" w:author="Juan C. Martínez Cruzado" w:date="2020-11-30T08:27:00Z">
        <w:r w:rsidR="00291E69" w:rsidRPr="00557893">
          <w:rPr>
            <w:rFonts w:ascii="Times New Roman" w:eastAsia="Times New Roman" w:hAnsi="Times New Roman" w:cs="Times New Roman"/>
            <w:sz w:val="24"/>
            <w:szCs w:val="24"/>
          </w:rPr>
          <w:t>Ni</w:t>
        </w:r>
        <w:r w:rsidR="00291E69">
          <w:rPr>
            <w:rFonts w:ascii="Times New Roman" w:eastAsia="Times New Roman" w:hAnsi="Times New Roman" w:cs="Times New Roman"/>
            <w:sz w:val="24"/>
            <w:szCs w:val="24"/>
          </w:rPr>
          <w:t>ñ</w:t>
        </w:r>
        <w:r w:rsidR="00291E69" w:rsidRPr="00557893">
          <w:rPr>
            <w:rFonts w:ascii="Times New Roman" w:eastAsia="Times New Roman" w:hAnsi="Times New Roman" w:cs="Times New Roman"/>
            <w:sz w:val="24"/>
            <w:szCs w:val="24"/>
          </w:rPr>
          <w:t xml:space="preserve">o </w:t>
        </w:r>
      </w:ins>
      <w:r w:rsidRPr="00557893">
        <w:rPr>
          <w:rFonts w:ascii="Times New Roman" w:eastAsia="Times New Roman" w:hAnsi="Times New Roman" w:cs="Times New Roman"/>
          <w:sz w:val="24"/>
          <w:szCs w:val="24"/>
        </w:rPr>
        <w:t>Southern Oscillation-induced worldwide coral bleaching event (</w:t>
      </w:r>
      <w:proofErr w:type="spellStart"/>
      <w:ins w:id="50" w:author="Juan C. Martínez Cruzado" w:date="2020-11-30T08:27:00Z">
        <w:r w:rsidR="00291E69">
          <w:rPr>
            <w:rFonts w:ascii="Times New Roman" w:eastAsia="Times New Roman" w:hAnsi="Times New Roman" w:cs="Times New Roman"/>
            <w:sz w:val="24"/>
            <w:szCs w:val="24"/>
          </w:rPr>
          <w:t>Á</w:t>
        </w:r>
      </w:ins>
      <w:del w:id="51" w:author="Juan C. Martínez Cruzado" w:date="2020-11-30T08:27:00Z">
        <w:r w:rsidRPr="00557893" w:rsidDel="00291E69">
          <w:rPr>
            <w:rFonts w:ascii="Times New Roman" w:eastAsia="Times New Roman" w:hAnsi="Times New Roman" w:cs="Times New Roman"/>
            <w:sz w:val="24"/>
            <w:szCs w:val="24"/>
          </w:rPr>
          <w:delText>A</w:delText>
        </w:r>
      </w:del>
      <w:r w:rsidRPr="00557893">
        <w:rPr>
          <w:rFonts w:ascii="Times New Roman" w:eastAsia="Times New Roman" w:hAnsi="Times New Roman" w:cs="Times New Roman"/>
          <w:sz w:val="24"/>
          <w:szCs w:val="24"/>
        </w:rPr>
        <w:t>lvarez-Filip</w:t>
      </w:r>
      <w:proofErr w:type="spellEnd"/>
      <w:r w:rsidRPr="00557893">
        <w:rPr>
          <w:rFonts w:ascii="Times New Roman" w:eastAsia="Times New Roman" w:hAnsi="Times New Roman" w:cs="Times New Roman"/>
          <w:sz w:val="24"/>
          <w:szCs w:val="24"/>
        </w:rPr>
        <w:t xml:space="preserve"> 2009). These events are correlated, and are partially caused by global climate change, hurricanes, and anthropo</w:t>
      </w:r>
      <w:del w:id="52" w:author="Juan C. Martínez Cruzado" w:date="2020-11-30T08:27:00Z">
        <w:r w:rsidRPr="00557893" w:rsidDel="00291E69">
          <w:rPr>
            <w:rFonts w:ascii="Times New Roman" w:eastAsia="Times New Roman" w:hAnsi="Times New Roman" w:cs="Times New Roman"/>
            <w:sz w:val="24"/>
            <w:szCs w:val="24"/>
          </w:rPr>
          <w:delText>c</w:delText>
        </w:r>
      </w:del>
      <w:ins w:id="53" w:author="Juan C. Martínez Cruzado" w:date="2020-11-30T08:27:00Z">
        <w:r w:rsidR="00291E69">
          <w:rPr>
            <w:rFonts w:ascii="Times New Roman" w:eastAsia="Times New Roman" w:hAnsi="Times New Roman" w:cs="Times New Roman"/>
            <w:sz w:val="24"/>
            <w:szCs w:val="24"/>
          </w:rPr>
          <w:t>g</w:t>
        </w:r>
      </w:ins>
      <w:r w:rsidRPr="00557893">
        <w:rPr>
          <w:rFonts w:ascii="Times New Roman" w:eastAsia="Times New Roman" w:hAnsi="Times New Roman" w:cs="Times New Roman"/>
          <w:sz w:val="24"/>
          <w:szCs w:val="24"/>
        </w:rPr>
        <w:t>en</w:t>
      </w:r>
      <w:del w:id="54" w:author="Juan C. Martínez Cruzado" w:date="2020-11-30T08:27:00Z">
        <w:r w:rsidRPr="00557893" w:rsidDel="00291E69">
          <w:rPr>
            <w:rFonts w:ascii="Times New Roman" w:eastAsia="Times New Roman" w:hAnsi="Times New Roman" w:cs="Times New Roman"/>
            <w:sz w:val="24"/>
            <w:szCs w:val="24"/>
          </w:rPr>
          <w:delText>tr</w:delText>
        </w:r>
      </w:del>
      <w:proofErr w:type="gramStart"/>
      <w:r w:rsidRPr="00557893">
        <w:rPr>
          <w:rFonts w:ascii="Times New Roman" w:eastAsia="Times New Roman" w:hAnsi="Times New Roman" w:cs="Times New Roman"/>
          <w:sz w:val="24"/>
          <w:szCs w:val="24"/>
        </w:rPr>
        <w:t>ic</w:t>
      </w:r>
      <w:proofErr w:type="gramEnd"/>
      <w:r w:rsidRPr="00557893">
        <w:rPr>
          <w:rFonts w:ascii="Times New Roman" w:eastAsia="Times New Roman" w:hAnsi="Times New Roman" w:cs="Times New Roman"/>
          <w:sz w:val="24"/>
          <w:szCs w:val="24"/>
        </w:rPr>
        <w:t xml:space="preserve"> factors (Hughes 1994, Precht</w:t>
      </w:r>
      <w:r w:rsidR="00947199" w:rsidRPr="00557893">
        <w:rPr>
          <w:rFonts w:ascii="Times New Roman" w:eastAsia="Times New Roman" w:hAnsi="Times New Roman" w:cs="Times New Roman"/>
          <w:sz w:val="24"/>
          <w:szCs w:val="24"/>
        </w:rPr>
        <w:t xml:space="preserve"> &amp; Aronson</w:t>
      </w:r>
      <w:r w:rsidRPr="00557893">
        <w:rPr>
          <w:rFonts w:ascii="Times New Roman" w:eastAsia="Times New Roman" w:hAnsi="Times New Roman" w:cs="Times New Roman"/>
          <w:sz w:val="24"/>
          <w:szCs w:val="24"/>
        </w:rPr>
        <w:t xml:space="preserve"> 2006, </w:t>
      </w: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et al. 2007).  The chronic decline in the Caribbean reef system has led to a marine ecosystem phase shift towards macro-algal dominance, resulting in a system with low nutritional value that hinders severely coral growth and recovery (Carpenter 1988; Edmunds &amp; Carpenter 2001;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&amp; Edmund </w:t>
      </w:r>
      <w:proofErr w:type="gramStart"/>
      <w:r w:rsidRPr="00557893">
        <w:rPr>
          <w:rFonts w:ascii="Times New Roman" w:eastAsia="Times New Roman" w:hAnsi="Times New Roman" w:cs="Times New Roman"/>
          <w:sz w:val="24"/>
          <w:szCs w:val="24"/>
        </w:rPr>
        <w:t>2006 ;</w:t>
      </w:r>
      <w:proofErr w:type="gramEnd"/>
      <w:r w:rsidRPr="00557893">
        <w:rPr>
          <w:rFonts w:ascii="Times New Roman" w:eastAsia="Times New Roman" w:hAnsi="Times New Roman" w:cs="Times New Roman"/>
          <w:sz w:val="24"/>
          <w:szCs w:val="24"/>
        </w:rPr>
        <w:t xml:space="preserve"> Precht &amp; Aronson 2006). The role of the sea urchin is essential as it physically removes this macroalgae cover and provides the substrate necessary for coral settlement (Furman &amp; Heck 2009)</w:t>
      </w:r>
      <w:ins w:id="55" w:author="Juan C. Martínez Cruzado" w:date="2020-11-30T08:27:00Z">
        <w:r w:rsidR="00291E69">
          <w:rPr>
            <w:rFonts w:ascii="Times New Roman" w:eastAsia="Times New Roman" w:hAnsi="Times New Roman" w:cs="Times New Roman"/>
            <w:sz w:val="24"/>
            <w:szCs w:val="24"/>
          </w:rPr>
          <w:t>.</w:t>
        </w:r>
      </w:ins>
      <w:r w:rsidRPr="00557893">
        <w:rPr>
          <w:rFonts w:ascii="Times New Roman" w:eastAsia="Times New Roman" w:hAnsi="Times New Roman" w:cs="Times New Roman"/>
          <w:sz w:val="24"/>
          <w:szCs w:val="24"/>
        </w:rPr>
        <w:t xml:space="preserve"> </w:t>
      </w:r>
      <w:del w:id="56" w:author="Juan C. Martínez Cruzado" w:date="2020-11-30T08:27:00Z">
        <w:r w:rsidRPr="00557893" w:rsidDel="00291E69">
          <w:rPr>
            <w:rFonts w:ascii="Times New Roman" w:eastAsia="Times New Roman" w:hAnsi="Times New Roman" w:cs="Times New Roman"/>
            <w:sz w:val="24"/>
            <w:szCs w:val="24"/>
          </w:rPr>
          <w:delText>h</w:delText>
        </w:r>
      </w:del>
      <w:proofErr w:type="gramStart"/>
      <w:ins w:id="57" w:author="Juan C. Martínez Cruzado" w:date="2020-11-30T08:27:00Z">
        <w:r w:rsidR="00291E69">
          <w:rPr>
            <w:rFonts w:ascii="Times New Roman" w:eastAsia="Times New Roman" w:hAnsi="Times New Roman" w:cs="Times New Roman"/>
            <w:sz w:val="24"/>
            <w:szCs w:val="24"/>
          </w:rPr>
          <w:t>H</w:t>
        </w:r>
      </w:ins>
      <w:r w:rsidRPr="00557893">
        <w:rPr>
          <w:rFonts w:ascii="Times New Roman" w:eastAsia="Times New Roman" w:hAnsi="Times New Roman" w:cs="Times New Roman"/>
          <w:sz w:val="24"/>
          <w:szCs w:val="24"/>
        </w:rPr>
        <w:t>owever high numbers of sea urchin can also be damaging to the ecosystem (Edmunds 2001).</w:t>
      </w:r>
      <w:proofErr w:type="gramEnd"/>
      <w:r w:rsidRPr="00557893">
        <w:rPr>
          <w:rFonts w:ascii="Times New Roman" w:eastAsia="Times New Roman" w:hAnsi="Times New Roman" w:cs="Times New Roman"/>
          <w:sz w:val="24"/>
          <w:szCs w:val="24"/>
        </w:rPr>
        <w:t> </w:t>
      </w:r>
      <w:commentRangeStart w:id="58"/>
      <w:r w:rsidRPr="00557893">
        <w:rPr>
          <w:rFonts w:ascii="Times New Roman" w:eastAsia="Times New Roman" w:hAnsi="Times New Roman" w:cs="Times New Roman"/>
          <w:sz w:val="24"/>
          <w:szCs w:val="24"/>
        </w:rPr>
        <w:t xml:space="preserve">Many scientists agree that a phase-shift in which algae is dominant with detrimental consequences for the survival of juvenile coral one study and places in which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has made a recovery it has been observed that the coral reef ecosystem have made a recovery by reducing </w:t>
      </w:r>
      <w:proofErr w:type="spellStart"/>
      <w:r w:rsidRPr="00557893">
        <w:rPr>
          <w:rFonts w:ascii="Times New Roman" w:eastAsia="Times New Roman" w:hAnsi="Times New Roman" w:cs="Times New Roman"/>
          <w:sz w:val="24"/>
          <w:szCs w:val="24"/>
        </w:rPr>
        <w:t>macroalgae</w:t>
      </w:r>
      <w:proofErr w:type="spellEnd"/>
      <w:r w:rsidRPr="00557893">
        <w:rPr>
          <w:rFonts w:ascii="Times New Roman" w:eastAsia="Times New Roman" w:hAnsi="Times New Roman" w:cs="Times New Roman"/>
          <w:sz w:val="24"/>
          <w:szCs w:val="24"/>
        </w:rPr>
        <w:t xml:space="preserve"> cover </w:t>
      </w:r>
      <w:commentRangeEnd w:id="58"/>
      <w:r w:rsidR="00AF1413">
        <w:rPr>
          <w:rStyle w:val="CommentReference"/>
        </w:rPr>
        <w:commentReference w:id="58"/>
      </w:r>
      <w:r w:rsidRPr="00557893">
        <w:rPr>
          <w:rFonts w:ascii="Times New Roman" w:eastAsia="Times New Roman" w:hAnsi="Times New Roman" w:cs="Times New Roman"/>
          <w:sz w:val="24"/>
          <w:szCs w:val="24"/>
        </w:rPr>
        <w:t xml:space="preserve">(Furman &amp; Heck 2009; </w:t>
      </w:r>
      <w:proofErr w:type="spellStart"/>
      <w:r w:rsidRPr="00557893">
        <w:rPr>
          <w:rFonts w:ascii="Times New Roman" w:eastAsia="Times New Roman" w:hAnsi="Times New Roman" w:cs="Times New Roman"/>
          <w:sz w:val="24"/>
          <w:szCs w:val="24"/>
        </w:rPr>
        <w:t>Chiappone</w:t>
      </w:r>
      <w:proofErr w:type="spellEnd"/>
      <w:r w:rsidRPr="00557893">
        <w:rPr>
          <w:rFonts w:ascii="Times New Roman" w:eastAsia="Times New Roman" w:hAnsi="Times New Roman" w:cs="Times New Roman"/>
          <w:sz w:val="24"/>
          <w:szCs w:val="24"/>
        </w:rPr>
        <w:t xml:space="preserve"> et al. 2002).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a keystone marine species that provides complex topographical three-dimensional space to the ecosystem that is required to maintain fish density (Hay &amp; Taylor 1985).</w:t>
      </w:r>
    </w:p>
    <w:p w14:paraId="38AF9DE6" w14:textId="77777777" w:rsidR="00F629E2" w:rsidRPr="00557893" w:rsidRDefault="00F629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History</w:t>
      </w:r>
    </w:p>
    <w:p w14:paraId="4449548D" w14:textId="3B6A7D02"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In the early 1980’s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suffered a mass mortality event due to an unknown pathogen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1988, 1995, 2004</w:t>
      </w:r>
      <w:r w:rsidR="00546171" w:rsidRPr="00557893">
        <w:rPr>
          <w:rFonts w:ascii="Times New Roman" w:eastAsia="Times New Roman" w:hAnsi="Times New Roman" w:cs="Times New Roman"/>
          <w:sz w:val="24"/>
          <w:szCs w:val="24"/>
        </w:rPr>
        <w:t>, 2015</w:t>
      </w:r>
      <w:r w:rsidRPr="00557893">
        <w:rPr>
          <w:rFonts w:ascii="Times New Roman" w:eastAsia="Times New Roman" w:hAnsi="Times New Roman" w:cs="Times New Roman"/>
          <w:sz w:val="24"/>
          <w:szCs w:val="24"/>
        </w:rPr>
        <w:t xml:space="preserve">), and since no other </w:t>
      </w:r>
      <w:ins w:id="59" w:author="Juan C. Martínez Cruzado" w:date="2020-11-30T08:29:00Z">
        <w:r w:rsidR="00AF1413">
          <w:rPr>
            <w:rFonts w:ascii="Times New Roman" w:eastAsia="Times New Roman" w:hAnsi="Times New Roman" w:cs="Times New Roman"/>
            <w:sz w:val="24"/>
            <w:szCs w:val="24"/>
          </w:rPr>
          <w:t>sea urchin species</w:t>
        </w:r>
      </w:ins>
      <w:del w:id="60" w:author="Juan C. Martínez Cruzado" w:date="2020-11-30T08:29:00Z">
        <w:r w:rsidRPr="00557893" w:rsidDel="00AF1413">
          <w:rPr>
            <w:rFonts w:ascii="Times New Roman" w:eastAsia="Times New Roman" w:hAnsi="Times New Roman" w:cs="Times New Roman"/>
            <w:sz w:val="24"/>
            <w:szCs w:val="24"/>
          </w:rPr>
          <w:delText>organism</w:delText>
        </w:r>
      </w:del>
      <w:r w:rsidRPr="00557893">
        <w:rPr>
          <w:rFonts w:ascii="Times New Roman" w:eastAsia="Times New Roman" w:hAnsi="Times New Roman" w:cs="Times New Roman"/>
          <w:sz w:val="24"/>
          <w:szCs w:val="24"/>
        </w:rPr>
        <w:t xml:space="preserve"> was affected during that time, it was caused likely by a species-specific pathogen (</w:t>
      </w:r>
      <w:proofErr w:type="spellStart"/>
      <w:r w:rsidRPr="00557893">
        <w:rPr>
          <w:rFonts w:ascii="Times New Roman" w:eastAsia="Times New Roman" w:hAnsi="Times New Roman" w:cs="Times New Roman"/>
          <w:sz w:val="24"/>
          <w:szCs w:val="24"/>
        </w:rPr>
        <w:t>Defilippo</w:t>
      </w:r>
      <w:proofErr w:type="spellEnd"/>
      <w:r w:rsidRPr="00557893">
        <w:rPr>
          <w:rFonts w:ascii="Times New Roman" w:eastAsia="Times New Roman" w:hAnsi="Times New Roman" w:cs="Times New Roman"/>
          <w:sz w:val="24"/>
          <w:szCs w:val="24"/>
        </w:rPr>
        <w:t xml:space="preserve"> 2018). This mortality appeared to spread through surface currents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1988) and the population numbers were depleted, and more than 90% of the population failed to recover in the next two decades. Before this event, the coral reefs at places like Discovery Bay, Jamaica were characterized by having coral as much as 90% of the substratum and by 1990 the coral cover was reduced to less than 5% (Edmunds </w:t>
      </w:r>
      <w:r w:rsidR="009D2BBD" w:rsidRPr="00557893">
        <w:rPr>
          <w:rFonts w:ascii="Times New Roman" w:eastAsia="Times New Roman" w:hAnsi="Times New Roman" w:cs="Times New Roman"/>
          <w:sz w:val="24"/>
          <w:szCs w:val="24"/>
        </w:rPr>
        <w:t xml:space="preserve">&amp; Carpenter </w:t>
      </w:r>
      <w:r w:rsidRPr="00557893">
        <w:rPr>
          <w:rFonts w:ascii="Times New Roman" w:eastAsia="Times New Roman" w:hAnsi="Times New Roman" w:cs="Times New Roman"/>
          <w:sz w:val="24"/>
          <w:szCs w:val="24"/>
        </w:rPr>
        <w:t>2001). </w:t>
      </w:r>
    </w:p>
    <w:p w14:paraId="4C3D7073" w14:textId="5343C24F"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While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populations have recovered in some places, the ecosystems in other places have shifted accordingly, resulting in less macroalgal cover and enhanced coral cover and recruitment (</w:t>
      </w: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2007, Blanco et al 2010;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2016). Due to the nature of this sea urchin’s reproductive strategy, </w:t>
      </w:r>
      <w:proofErr w:type="spellStart"/>
      <w:r w:rsidRPr="00557893">
        <w:rPr>
          <w:rFonts w:ascii="Times New Roman" w:eastAsia="Times New Roman" w:hAnsi="Times New Roman" w:cs="Times New Roman"/>
          <w:sz w:val="24"/>
          <w:szCs w:val="24"/>
        </w:rPr>
        <w:t>ie</w:t>
      </w:r>
      <w:proofErr w:type="spellEnd"/>
      <w:r w:rsidRPr="00557893">
        <w:rPr>
          <w:rFonts w:ascii="Times New Roman" w:eastAsia="Times New Roman" w:hAnsi="Times New Roman" w:cs="Times New Roman"/>
          <w:sz w:val="24"/>
          <w:szCs w:val="24"/>
        </w:rPr>
        <w:t>., broadcast spawning – where individuals will release gametes into their environment, the population must be high for the species to be successful (Allele Effect, Petersen and Levitan 2001; Feehan et al</w:t>
      </w:r>
      <w:r w:rsidR="00846434" w:rsidRPr="00557893">
        <w:rPr>
          <w:rFonts w:ascii="Times New Roman" w:eastAsia="Times New Roman" w:hAnsi="Times New Roman" w:cs="Times New Roman"/>
          <w:sz w:val="24"/>
          <w:szCs w:val="24"/>
        </w:rPr>
        <w:t xml:space="preserve"> 2016</w:t>
      </w:r>
      <w:r w:rsidRPr="00557893">
        <w:rPr>
          <w:rFonts w:ascii="Times New Roman" w:eastAsia="Times New Roman" w:hAnsi="Times New Roman" w:cs="Times New Roman"/>
          <w:sz w:val="24"/>
          <w:szCs w:val="24"/>
        </w:rPr>
        <w:t>). Consequently, this species has yet to recover to its historic levels because they lack the numbers to successfully reproduce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2016;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2005, </w:t>
      </w:r>
      <w:proofErr w:type="spellStart"/>
      <w:r w:rsidRPr="00557893">
        <w:rPr>
          <w:rFonts w:ascii="Times New Roman" w:eastAsia="Times New Roman" w:hAnsi="Times New Roman" w:cs="Times New Roman"/>
          <w:sz w:val="24"/>
          <w:szCs w:val="24"/>
        </w:rPr>
        <w:t>Chiappone</w:t>
      </w:r>
      <w:proofErr w:type="spellEnd"/>
      <w:r w:rsidRPr="00557893">
        <w:rPr>
          <w:rFonts w:ascii="Times New Roman" w:eastAsia="Times New Roman" w:hAnsi="Times New Roman" w:cs="Times New Roman"/>
          <w:sz w:val="24"/>
          <w:szCs w:val="24"/>
        </w:rPr>
        <w:t xml:space="preserve"> et al. 2013). Currently in Puerto Rico, the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populations appear to be stable even though there is little evidence for recovery trends back to the pre-mass mortality densities (Rodriguez-Barreras 2018</w:t>
      </w:r>
      <w:r w:rsidR="00F95B99">
        <w:rPr>
          <w:rFonts w:ascii="Times New Roman" w:eastAsia="Times New Roman" w:hAnsi="Times New Roman" w:cs="Times New Roman"/>
          <w:sz w:val="24"/>
          <w:szCs w:val="24"/>
        </w:rPr>
        <w:t>, Tuohy &amp; Weil 2020</w:t>
      </w:r>
      <w:r w:rsidRPr="00557893">
        <w:rPr>
          <w:rFonts w:ascii="Times New Roman" w:eastAsia="Times New Roman" w:hAnsi="Times New Roman" w:cs="Times New Roman"/>
          <w:sz w:val="24"/>
          <w:szCs w:val="24"/>
        </w:rPr>
        <w:t>). </w:t>
      </w:r>
    </w:p>
    <w:p w14:paraId="79E403F8" w14:textId="3ACEF430"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As continued anthropogenic global climate change will result in extinctions, reduced species diversity, drastic changes in ecosystems (Blois et al. 2013; Moritz and </w:t>
      </w:r>
      <w:proofErr w:type="spellStart"/>
      <w:r w:rsidRPr="00557893">
        <w:rPr>
          <w:rFonts w:ascii="Times New Roman" w:eastAsia="Times New Roman" w:hAnsi="Times New Roman" w:cs="Times New Roman"/>
          <w:sz w:val="24"/>
          <w:szCs w:val="24"/>
        </w:rPr>
        <w:t>Agudo</w:t>
      </w:r>
      <w:proofErr w:type="spellEnd"/>
      <w:r w:rsidRPr="00557893">
        <w:rPr>
          <w:rFonts w:ascii="Times New Roman" w:eastAsia="Times New Roman" w:hAnsi="Times New Roman" w:cs="Times New Roman"/>
          <w:sz w:val="24"/>
          <w:szCs w:val="24"/>
        </w:rPr>
        <w:t xml:space="preserve"> 2013), and an increased likelihood of disease outbreaks (Burge et al. 2014; Harvell et al. 1999), we must </w:t>
      </w:r>
      <w:r w:rsidRPr="00557893">
        <w:rPr>
          <w:rFonts w:ascii="Times New Roman" w:eastAsia="Times New Roman" w:hAnsi="Times New Roman" w:cs="Times New Roman"/>
          <w:sz w:val="24"/>
          <w:szCs w:val="24"/>
        </w:rPr>
        <w:lastRenderedPageBreak/>
        <w:t xml:space="preserve">continue to survey population recovery across the Caribbean if we want to design appropriate conservation and management practices for this momentous creature (Quintero 2014, Ripple 2017).  Most of the research with populations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were conducted in the wake of the massive mortality event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1979;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1981;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2001) which leaves us with important questions that remain unanswered, e.g. what can be said about the Caribbean gene flow and genetic diversity and what is the current pathogenic exposures of this species.</w:t>
      </w:r>
    </w:p>
    <w:p w14:paraId="55B41F86" w14:textId="77777777" w:rsidR="00F629E2" w:rsidRPr="00557893" w:rsidRDefault="00F629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Microbiome &amp; Genetic Flow</w:t>
      </w:r>
    </w:p>
    <w:p w14:paraId="7A2A2D8B" w14:textId="11E5E75F"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Some of these research questions can be explored by studying the microbiome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which have been classified as secondary endocrine and digestive organs that have important roles.  These roles </w:t>
      </w:r>
      <w:r w:rsidR="00FF5823" w:rsidRPr="00557893">
        <w:rPr>
          <w:rFonts w:ascii="Times New Roman" w:eastAsia="Times New Roman" w:hAnsi="Times New Roman" w:cs="Times New Roman"/>
          <w:sz w:val="24"/>
          <w:szCs w:val="24"/>
        </w:rPr>
        <w:t>include</w:t>
      </w:r>
      <w:r w:rsidRPr="00557893">
        <w:rPr>
          <w:rFonts w:ascii="Times New Roman" w:eastAsia="Times New Roman" w:hAnsi="Times New Roman" w:cs="Times New Roman"/>
          <w:sz w:val="24"/>
          <w:szCs w:val="24"/>
        </w:rPr>
        <w:t xml:space="preserve"> increasing energy extraction from food sources and increasing energy absorption, as well as interacting with molecules that have been shown to cause disease in humans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 </w:t>
      </w:r>
      <w:proofErr w:type="spell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xml:space="preserve"> &amp; Tang 2017). The functional properties of the microbiome are attributed to the numerous genes found inside the metagenome that provides the host with unique and specific biochemical pathways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 In humans, it has been found that healthy individuals can have variations between each other and in some cases have different functional metabolic levels between subjects considered sedentary and professional athletes (</w:t>
      </w:r>
      <w:proofErr w:type="spell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xml:space="preserve"> 2017; Barton et al 2017).  In addition, it has been speculated that the microbiome is a source of genetic flow and immunity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w:t>
      </w:r>
    </w:p>
    <w:p w14:paraId="253CB4C2" w14:textId="7F4A7915" w:rsidR="009E69F3" w:rsidRPr="00557893" w:rsidRDefault="00AF1413" w:rsidP="005F3371">
      <w:pPr>
        <w:ind w:firstLine="720"/>
        <w:jc w:val="both"/>
        <w:rPr>
          <w:rFonts w:ascii="Times New Roman" w:eastAsia="Times New Roman" w:hAnsi="Times New Roman" w:cs="Times New Roman"/>
          <w:sz w:val="24"/>
          <w:szCs w:val="24"/>
        </w:rPr>
      </w:pPr>
      <w:ins w:id="61" w:author="Juan C. Martínez Cruzado" w:date="2020-11-30T08:30:00Z">
        <w:r>
          <w:rPr>
            <w:rFonts w:ascii="Times New Roman" w:eastAsia="Times New Roman" w:hAnsi="Times New Roman" w:cs="Times New Roman"/>
            <w:sz w:val="24"/>
            <w:szCs w:val="24"/>
          </w:rPr>
          <w:t>Sea urchin</w:t>
        </w:r>
      </w:ins>
      <w:del w:id="62" w:author="Juan C. Martínez Cruzado" w:date="2020-11-30T08:30:00Z">
        <w:r w:rsidR="00F629E2" w:rsidRPr="00557893" w:rsidDel="00AF1413">
          <w:rPr>
            <w:rFonts w:ascii="Times New Roman" w:eastAsia="Times New Roman" w:hAnsi="Times New Roman" w:cs="Times New Roman"/>
            <w:sz w:val="24"/>
            <w:szCs w:val="24"/>
          </w:rPr>
          <w:delText>Anima</w:delText>
        </w:r>
      </w:del>
      <w:del w:id="63" w:author="Juan C. Martínez Cruzado" w:date="2020-11-30T08:29:00Z">
        <w:r w:rsidR="00F629E2" w:rsidRPr="00557893" w:rsidDel="00AF1413">
          <w:rPr>
            <w:rFonts w:ascii="Times New Roman" w:eastAsia="Times New Roman" w:hAnsi="Times New Roman" w:cs="Times New Roman"/>
            <w:sz w:val="24"/>
            <w:szCs w:val="24"/>
          </w:rPr>
          <w:delText>l</w:delText>
        </w:r>
      </w:del>
      <w:r w:rsidR="00F629E2" w:rsidRPr="00557893">
        <w:rPr>
          <w:rFonts w:ascii="Times New Roman" w:eastAsia="Times New Roman" w:hAnsi="Times New Roman" w:cs="Times New Roman"/>
          <w:sz w:val="24"/>
          <w:szCs w:val="24"/>
        </w:rPr>
        <w:t xml:space="preserve">s usually </w:t>
      </w:r>
      <w:proofErr w:type="gramStart"/>
      <w:r w:rsidR="00F629E2" w:rsidRPr="00557893">
        <w:rPr>
          <w:rFonts w:ascii="Times New Roman" w:eastAsia="Times New Roman" w:hAnsi="Times New Roman" w:cs="Times New Roman"/>
          <w:sz w:val="24"/>
          <w:szCs w:val="24"/>
        </w:rPr>
        <w:t>have</w:t>
      </w:r>
      <w:proofErr w:type="gramEnd"/>
      <w:r w:rsidR="00F629E2" w:rsidRPr="00557893">
        <w:rPr>
          <w:rFonts w:ascii="Times New Roman" w:eastAsia="Times New Roman" w:hAnsi="Times New Roman" w:cs="Times New Roman"/>
          <w:sz w:val="24"/>
          <w:szCs w:val="24"/>
        </w:rPr>
        <w:t xml:space="preserve"> digestive compartments that contain specific environments that help the organism efficiently extract nutrients (Ceja-Navarro et. al 2019; </w:t>
      </w:r>
      <w:proofErr w:type="spellStart"/>
      <w:r w:rsidR="00F629E2" w:rsidRPr="00557893">
        <w:rPr>
          <w:rFonts w:ascii="Times New Roman" w:eastAsia="Times New Roman" w:hAnsi="Times New Roman" w:cs="Times New Roman"/>
          <w:sz w:val="24"/>
          <w:szCs w:val="24"/>
        </w:rPr>
        <w:t>Ishaq</w:t>
      </w:r>
      <w:proofErr w:type="spellEnd"/>
      <w:r w:rsidR="00F629E2" w:rsidRPr="00557893">
        <w:rPr>
          <w:rFonts w:ascii="Times New Roman" w:eastAsia="Times New Roman" w:hAnsi="Times New Roman" w:cs="Times New Roman"/>
          <w:sz w:val="24"/>
          <w:szCs w:val="24"/>
        </w:rPr>
        <w:t xml:space="preserve"> &amp; Wright 2012). Recent sequencing studies have shown that </w:t>
      </w:r>
      <w:r w:rsidR="00FC1C1C" w:rsidRPr="00557893">
        <w:rPr>
          <w:rFonts w:ascii="Times New Roman" w:eastAsia="Times New Roman" w:hAnsi="Times New Roman" w:cs="Times New Roman"/>
          <w:sz w:val="24"/>
          <w:szCs w:val="24"/>
        </w:rPr>
        <w:t>three</w:t>
      </w:r>
      <w:r w:rsidR="00F629E2" w:rsidRPr="00557893">
        <w:rPr>
          <w:rFonts w:ascii="Times New Roman" w:eastAsia="Times New Roman" w:hAnsi="Times New Roman" w:cs="Times New Roman"/>
          <w:sz w:val="24"/>
          <w:szCs w:val="24"/>
        </w:rPr>
        <w:t xml:space="preserve"> species of sea urchin,</w:t>
      </w:r>
      <w:r w:rsidR="00FC1C1C" w:rsidRPr="00557893">
        <w:rPr>
          <w:rFonts w:ascii="Times New Roman" w:hAnsi="Times New Roman" w:cs="Times New Roman"/>
          <w:sz w:val="24"/>
          <w:szCs w:val="24"/>
        </w:rPr>
        <w:t xml:space="preserve"> </w:t>
      </w:r>
      <w:proofErr w:type="spellStart"/>
      <w:r w:rsidR="00FC1C1C" w:rsidRPr="00557893">
        <w:rPr>
          <w:rFonts w:ascii="Times New Roman" w:eastAsia="Times New Roman" w:hAnsi="Times New Roman" w:cs="Times New Roman"/>
          <w:i/>
          <w:iCs/>
          <w:sz w:val="24"/>
          <w:szCs w:val="24"/>
        </w:rPr>
        <w:t>Lytechinus</w:t>
      </w:r>
      <w:proofErr w:type="spellEnd"/>
      <w:r w:rsidR="00FC1C1C" w:rsidRPr="00557893">
        <w:rPr>
          <w:rFonts w:ascii="Times New Roman" w:eastAsia="Times New Roman" w:hAnsi="Times New Roman" w:cs="Times New Roman"/>
          <w:i/>
          <w:iCs/>
          <w:sz w:val="24"/>
          <w:szCs w:val="24"/>
        </w:rPr>
        <w:t xml:space="preserve"> </w:t>
      </w:r>
      <w:proofErr w:type="spellStart"/>
      <w:r w:rsidR="00FC1C1C" w:rsidRPr="00557893">
        <w:rPr>
          <w:rFonts w:ascii="Times New Roman" w:eastAsia="Times New Roman" w:hAnsi="Times New Roman" w:cs="Times New Roman"/>
          <w:i/>
          <w:iCs/>
          <w:sz w:val="24"/>
          <w:szCs w:val="24"/>
        </w:rPr>
        <w:t>variegatus</w:t>
      </w:r>
      <w:proofErr w:type="spellEnd"/>
      <w:r w:rsidR="00F629E2" w:rsidRPr="00557893">
        <w:rPr>
          <w:rFonts w:ascii="Times New Roman" w:eastAsia="Times New Roman" w:hAnsi="Times New Roman" w:cs="Times New Roman"/>
          <w:sz w:val="24"/>
          <w:szCs w:val="24"/>
        </w:rPr>
        <w:t xml:space="preserve"> </w:t>
      </w:r>
      <w:proofErr w:type="spellStart"/>
      <w:r w:rsidR="00FC1C1C" w:rsidRPr="00557893">
        <w:rPr>
          <w:rFonts w:ascii="Times New Roman" w:hAnsi="Times New Roman" w:cs="Times New Roman"/>
          <w:i/>
          <w:iCs/>
          <w:sz w:val="24"/>
          <w:szCs w:val="24"/>
        </w:rPr>
        <w:t>Strongylocentrotus</w:t>
      </w:r>
      <w:proofErr w:type="spellEnd"/>
      <w:r w:rsidR="00FC1C1C" w:rsidRPr="00557893">
        <w:rPr>
          <w:rFonts w:ascii="Times New Roman" w:hAnsi="Times New Roman" w:cs="Times New Roman"/>
          <w:i/>
          <w:iCs/>
          <w:sz w:val="24"/>
          <w:szCs w:val="24"/>
        </w:rPr>
        <w:t xml:space="preserve"> </w:t>
      </w:r>
      <w:proofErr w:type="spellStart"/>
      <w:r w:rsidR="00FC1C1C" w:rsidRPr="00557893">
        <w:rPr>
          <w:rFonts w:ascii="Times New Roman" w:hAnsi="Times New Roman" w:cs="Times New Roman"/>
          <w:i/>
          <w:iCs/>
          <w:sz w:val="24"/>
          <w:szCs w:val="24"/>
        </w:rPr>
        <w:t>purpuratus</w:t>
      </w:r>
      <w:proofErr w:type="spellEnd"/>
      <w:r w:rsidR="00FC1C1C" w:rsidRPr="00557893">
        <w:rPr>
          <w:rFonts w:ascii="Times New Roman" w:hAnsi="Times New Roman" w:cs="Times New Roman"/>
          <w:sz w:val="24"/>
          <w:szCs w:val="24"/>
        </w:rPr>
        <w:t xml:space="preserve"> and </w:t>
      </w:r>
      <w:proofErr w:type="spellStart"/>
      <w:r w:rsidR="00FC1C1C" w:rsidRPr="00557893">
        <w:rPr>
          <w:rFonts w:ascii="Times New Roman" w:eastAsia="Times New Roman" w:hAnsi="Times New Roman" w:cs="Times New Roman"/>
          <w:i/>
          <w:iCs/>
          <w:sz w:val="24"/>
          <w:szCs w:val="24"/>
        </w:rPr>
        <w:t>Paracentrotus</w:t>
      </w:r>
      <w:proofErr w:type="spellEnd"/>
      <w:r w:rsidR="00FC1C1C" w:rsidRPr="00557893">
        <w:rPr>
          <w:rFonts w:ascii="Times New Roman" w:eastAsia="Times New Roman" w:hAnsi="Times New Roman" w:cs="Times New Roman"/>
          <w:i/>
          <w:iCs/>
          <w:sz w:val="24"/>
          <w:szCs w:val="24"/>
        </w:rPr>
        <w:t xml:space="preserve"> </w:t>
      </w:r>
      <w:proofErr w:type="spellStart"/>
      <w:r w:rsidR="00FC1C1C" w:rsidRPr="00557893">
        <w:rPr>
          <w:rFonts w:ascii="Times New Roman" w:eastAsia="Times New Roman" w:hAnsi="Times New Roman" w:cs="Times New Roman"/>
          <w:i/>
          <w:iCs/>
          <w:sz w:val="24"/>
          <w:szCs w:val="24"/>
        </w:rPr>
        <w:t>lividus</w:t>
      </w:r>
      <w:proofErr w:type="spellEnd"/>
      <w:r w:rsidR="00FC1C1C" w:rsidRPr="00557893">
        <w:rPr>
          <w:rFonts w:ascii="Times New Roman" w:eastAsia="Times New Roman" w:hAnsi="Times New Roman" w:cs="Times New Roman"/>
          <w:sz w:val="24"/>
          <w:szCs w:val="24"/>
        </w:rPr>
        <w:t xml:space="preserve"> </w:t>
      </w:r>
      <w:r w:rsidR="00F629E2" w:rsidRPr="00557893">
        <w:rPr>
          <w:rFonts w:ascii="Times New Roman" w:eastAsia="Times New Roman" w:hAnsi="Times New Roman" w:cs="Times New Roman"/>
          <w:sz w:val="24"/>
          <w:szCs w:val="24"/>
        </w:rPr>
        <w:t>have intestinal microbiomes that are uniquely compartmentalized ecosystems, which have arisen due to active selection between the host and their commensal microorganisms (Hakim et al.2015; Hakim et al.2016;</w:t>
      </w:r>
      <w:r w:rsidR="00FC1C1C" w:rsidRPr="00557893">
        <w:rPr>
          <w:rFonts w:ascii="Times New Roman" w:eastAsia="Times New Roman" w:hAnsi="Times New Roman" w:cs="Times New Roman"/>
          <w:sz w:val="24"/>
          <w:szCs w:val="24"/>
        </w:rPr>
        <w:t xml:space="preserve"> </w:t>
      </w:r>
      <w:r w:rsidR="00FC1C1C" w:rsidRPr="00557893">
        <w:rPr>
          <w:rFonts w:ascii="Times New Roman" w:hAnsi="Times New Roman" w:cs="Times New Roman"/>
          <w:sz w:val="24"/>
          <w:szCs w:val="24"/>
        </w:rPr>
        <w:t>Hakim et al 2019</w:t>
      </w:r>
      <w:r w:rsidR="00F629E2" w:rsidRPr="00557893">
        <w:rPr>
          <w:rFonts w:ascii="Times New Roman" w:eastAsia="Times New Roman" w:hAnsi="Times New Roman" w:cs="Times New Roman"/>
          <w:sz w:val="24"/>
          <w:szCs w:val="24"/>
        </w:rPr>
        <w:t xml:space="preserve"> </w:t>
      </w:r>
      <w:proofErr w:type="spellStart"/>
      <w:r w:rsidR="00F629E2" w:rsidRPr="00557893">
        <w:rPr>
          <w:rFonts w:ascii="Times New Roman" w:eastAsia="Times New Roman" w:hAnsi="Times New Roman" w:cs="Times New Roman"/>
          <w:sz w:val="24"/>
          <w:szCs w:val="24"/>
        </w:rPr>
        <w:t>Meziti</w:t>
      </w:r>
      <w:proofErr w:type="spellEnd"/>
      <w:r w:rsidR="00F629E2" w:rsidRPr="00557893">
        <w:rPr>
          <w:rFonts w:ascii="Times New Roman" w:eastAsia="Times New Roman" w:hAnsi="Times New Roman" w:cs="Times New Roman"/>
          <w:sz w:val="24"/>
          <w:szCs w:val="24"/>
        </w:rPr>
        <w:t xml:space="preserve"> et al 2007).</w:t>
      </w:r>
    </w:p>
    <w:p w14:paraId="1E2BB32C" w14:textId="6677BBA2"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Besides monitoring their population levels over the years since the massive mortality event in the 1980s, few genetic studies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1979,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1981,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2001) have been undertaken to monitor the population gene flow and genetic diversity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following a presumed Caribbean wide population bottleneck effect.  As scientists are beginning to understand the ecological, immune, and health benefits of the intestinal microbiome in a variety of organisms, it is important to study the microbiome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w:t>
      </w:r>
      <w:r w:rsidRPr="00557893">
        <w:rPr>
          <w:rFonts w:ascii="Times New Roman" w:eastAsia="Times New Roman" w:hAnsi="Times New Roman" w:cs="Times New Roman"/>
          <w:sz w:val="24"/>
          <w:szCs w:val="24"/>
        </w:rPr>
        <w:t xml:space="preserve"> as it is an essential keystone species for the Caribbean reef system</w:t>
      </w:r>
      <w:r w:rsidR="00BA7371" w:rsidRPr="00557893">
        <w:rPr>
          <w:rFonts w:ascii="Times New Roman" w:eastAsia="Times New Roman" w:hAnsi="Times New Roman" w:cs="Times New Roman"/>
          <w:sz w:val="24"/>
          <w:szCs w:val="24"/>
        </w:rPr>
        <w:t xml:space="preserve"> </w:t>
      </w:r>
      <w:r w:rsidR="00BA7371" w:rsidRPr="00557893">
        <w:rPr>
          <w:rFonts w:ascii="Times New Roman" w:eastAsia="Times New Roman" w:hAnsi="Times New Roman" w:cs="Times New Roman"/>
          <w:bCs/>
          <w:sz w:val="24"/>
          <w:szCs w:val="24"/>
        </w:rPr>
        <w:t>(</w:t>
      </w:r>
      <w:r w:rsidR="00BA7371" w:rsidRPr="00CE4EF4">
        <w:rPr>
          <w:rFonts w:ascii="Times New Roman" w:eastAsia="Times New Roman" w:hAnsi="Times New Roman" w:cs="Times New Roman"/>
          <w:b/>
          <w:sz w:val="24"/>
          <w:szCs w:val="24"/>
        </w:rPr>
        <w:t>Figure 1</w:t>
      </w:r>
      <w:r w:rsidR="00BA7371"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The ecological role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simple but important, and this organism could not perform that role without its microbiome that helps it degrade low nutritional macro-algae cover into nutrients. Also, microbiomes can give us insight into the evolutionary history of the organism in question (Moeller 2016) and even provide the context of the functional role of microbiomes and how they work. </w:t>
      </w:r>
    </w:p>
    <w:p w14:paraId="0D856053" w14:textId="0A1BFB21"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For this experiment we collected </w:t>
      </w:r>
      <w:commentRangeStart w:id="64"/>
      <w:proofErr w:type="spellStart"/>
      <w:r w:rsidRPr="00557893">
        <w:rPr>
          <w:rFonts w:ascii="Times New Roman" w:eastAsia="Times New Roman" w:hAnsi="Times New Roman" w:cs="Times New Roman"/>
          <w:sz w:val="24"/>
          <w:szCs w:val="24"/>
        </w:rPr>
        <w:t>Diadema</w:t>
      </w:r>
      <w:commentRangeEnd w:id="64"/>
      <w:proofErr w:type="spellEnd"/>
      <w:r w:rsidR="00AF1413">
        <w:rPr>
          <w:rStyle w:val="CommentReference"/>
        </w:rPr>
        <w:commentReference w:id="64"/>
      </w:r>
      <w:r w:rsidRPr="00557893">
        <w:rPr>
          <w:rFonts w:ascii="Times New Roman" w:eastAsia="Times New Roman" w:hAnsi="Times New Roman" w:cs="Times New Roman"/>
          <w:sz w:val="24"/>
          <w:szCs w:val="24"/>
        </w:rPr>
        <w:t xml:space="preserve"> specimens a</w:t>
      </w:r>
      <w:ins w:id="65" w:author="Juan C. Martínez Cruzado" w:date="2020-11-30T08:30:00Z">
        <w:r w:rsidR="00AF1413">
          <w:rPr>
            <w:rFonts w:ascii="Times New Roman" w:eastAsia="Times New Roman" w:hAnsi="Times New Roman" w:cs="Times New Roman"/>
            <w:sz w:val="24"/>
            <w:szCs w:val="24"/>
          </w:rPr>
          <w:t>long</w:t>
        </w:r>
      </w:ins>
      <w:del w:id="66" w:author="Juan C. Martínez Cruzado" w:date="2020-11-30T08:30:00Z">
        <w:r w:rsidRPr="00557893" w:rsidDel="00AF1413">
          <w:rPr>
            <w:rFonts w:ascii="Times New Roman" w:eastAsia="Times New Roman" w:hAnsi="Times New Roman" w:cs="Times New Roman"/>
            <w:sz w:val="24"/>
            <w:szCs w:val="24"/>
          </w:rPr>
          <w:delText>cross</w:delText>
        </w:r>
      </w:del>
      <w:r w:rsidRPr="00557893">
        <w:rPr>
          <w:rFonts w:ascii="Times New Roman" w:eastAsia="Times New Roman" w:hAnsi="Times New Roman" w:cs="Times New Roman"/>
          <w:sz w:val="24"/>
          <w:szCs w:val="24"/>
        </w:rPr>
        <w:t xml:space="preserve"> the </w:t>
      </w:r>
      <w:ins w:id="67" w:author="Juan C. Martínez Cruzado" w:date="2020-11-30T08:30:00Z">
        <w:r w:rsidR="00AF1413">
          <w:rPr>
            <w:rFonts w:ascii="Times New Roman" w:eastAsia="Times New Roman" w:hAnsi="Times New Roman" w:cs="Times New Roman"/>
            <w:sz w:val="24"/>
            <w:szCs w:val="24"/>
          </w:rPr>
          <w:t>coasts</w:t>
        </w:r>
      </w:ins>
      <w:del w:id="68" w:author="Juan C. Martínez Cruzado" w:date="2020-11-30T08:30:00Z">
        <w:r w:rsidRPr="00557893" w:rsidDel="00AF1413">
          <w:rPr>
            <w:rFonts w:ascii="Times New Roman" w:eastAsia="Times New Roman" w:hAnsi="Times New Roman" w:cs="Times New Roman"/>
            <w:sz w:val="24"/>
            <w:szCs w:val="24"/>
          </w:rPr>
          <w:delText>island</w:delText>
        </w:r>
      </w:del>
      <w:r w:rsidRPr="00557893">
        <w:rPr>
          <w:rFonts w:ascii="Times New Roman" w:eastAsia="Times New Roman" w:hAnsi="Times New Roman" w:cs="Times New Roman"/>
          <w:sz w:val="24"/>
          <w:szCs w:val="24"/>
        </w:rPr>
        <w:t xml:space="preserve"> of Puerto Rico and collected its gut contents. </w:t>
      </w:r>
      <w:r w:rsidR="007E33EE" w:rsidRPr="00557893">
        <w:rPr>
          <w:rFonts w:ascii="Times New Roman" w:eastAsia="Times New Roman" w:hAnsi="Times New Roman" w:cs="Times New Roman"/>
          <w:sz w:val="24"/>
          <w:szCs w:val="24"/>
        </w:rPr>
        <w:t xml:space="preserve">We identified the taxonomy of the gut microbiota </w:t>
      </w:r>
      <w:r w:rsidR="007E33EE" w:rsidRPr="00557893">
        <w:rPr>
          <w:rFonts w:ascii="Times New Roman" w:eastAsia="Times New Roman" w:hAnsi="Times New Roman" w:cs="Times New Roman"/>
          <w:sz w:val="24"/>
          <w:szCs w:val="24"/>
        </w:rPr>
        <w:lastRenderedPageBreak/>
        <w:t xml:space="preserve">using </w:t>
      </w:r>
      <w:proofErr w:type="spellStart"/>
      <w:r w:rsidR="007E33EE" w:rsidRPr="00557893">
        <w:rPr>
          <w:rFonts w:ascii="Times New Roman" w:eastAsia="Times New Roman" w:hAnsi="Times New Roman" w:cs="Times New Roman"/>
          <w:sz w:val="24"/>
          <w:szCs w:val="24"/>
        </w:rPr>
        <w:t>NextGen</w:t>
      </w:r>
      <w:proofErr w:type="spellEnd"/>
      <w:r w:rsidR="007E33EE" w:rsidRPr="00557893">
        <w:rPr>
          <w:rFonts w:ascii="Times New Roman" w:eastAsia="Times New Roman" w:hAnsi="Times New Roman" w:cs="Times New Roman"/>
          <w:sz w:val="24"/>
          <w:szCs w:val="24"/>
        </w:rPr>
        <w:t xml:space="preserve"> </w:t>
      </w:r>
      <w:proofErr w:type="spellStart"/>
      <w:r w:rsidR="007E33EE" w:rsidRPr="00557893">
        <w:rPr>
          <w:rFonts w:ascii="Times New Roman" w:eastAsia="Times New Roman" w:hAnsi="Times New Roman" w:cs="Times New Roman"/>
          <w:sz w:val="24"/>
          <w:szCs w:val="24"/>
        </w:rPr>
        <w:t>Illumina</w:t>
      </w:r>
      <w:proofErr w:type="spellEnd"/>
      <w:r w:rsidR="007E33EE" w:rsidRPr="00557893">
        <w:rPr>
          <w:rFonts w:ascii="Times New Roman" w:eastAsia="Times New Roman" w:hAnsi="Times New Roman" w:cs="Times New Roman"/>
          <w:sz w:val="24"/>
          <w:szCs w:val="24"/>
        </w:rPr>
        <w:t xml:space="preserve"> </w:t>
      </w:r>
      <w:proofErr w:type="spellStart"/>
      <w:r w:rsidR="007E33EE" w:rsidRPr="00557893">
        <w:rPr>
          <w:rFonts w:ascii="Times New Roman" w:eastAsia="Times New Roman" w:hAnsi="Times New Roman" w:cs="Times New Roman"/>
          <w:sz w:val="24"/>
          <w:szCs w:val="24"/>
        </w:rPr>
        <w:t>MiSeq</w:t>
      </w:r>
      <w:proofErr w:type="spellEnd"/>
      <w:r w:rsidR="007E33EE" w:rsidRPr="00557893">
        <w:rPr>
          <w:rFonts w:ascii="Times New Roman" w:eastAsia="Times New Roman" w:hAnsi="Times New Roman" w:cs="Times New Roman"/>
          <w:sz w:val="24"/>
          <w:szCs w:val="24"/>
        </w:rPr>
        <w:t xml:space="preserve"> sequencing technology and bioinformatic tools including QIIME2. In addition, </w:t>
      </w:r>
      <w:r w:rsidR="00A35BF7" w:rsidRPr="00557893">
        <w:rPr>
          <w:rFonts w:ascii="Times New Roman" w:eastAsia="Times New Roman" w:hAnsi="Times New Roman" w:cs="Times New Roman"/>
          <w:sz w:val="24"/>
          <w:szCs w:val="24"/>
        </w:rPr>
        <w:t>to</w:t>
      </w:r>
      <w:r w:rsidR="007E33EE" w:rsidRPr="00557893">
        <w:rPr>
          <w:rFonts w:ascii="Times New Roman" w:eastAsia="Times New Roman" w:hAnsi="Times New Roman" w:cs="Times New Roman"/>
          <w:sz w:val="24"/>
          <w:szCs w:val="24"/>
        </w:rPr>
        <w:t xml:space="preserve"> understand the animal’s phylogeny</w:t>
      </w:r>
      <w:ins w:id="69" w:author="Juan C. Martínez Cruzado" w:date="2020-11-30T08:31:00Z">
        <w:r w:rsidR="00AF1413">
          <w:rPr>
            <w:rFonts w:ascii="Times New Roman" w:eastAsia="Times New Roman" w:hAnsi="Times New Roman" w:cs="Times New Roman"/>
            <w:sz w:val="24"/>
            <w:szCs w:val="24"/>
          </w:rPr>
          <w:t>,</w:t>
        </w:r>
      </w:ins>
      <w:r w:rsidR="007E33EE" w:rsidRPr="00557893">
        <w:rPr>
          <w:rFonts w:ascii="Times New Roman" w:eastAsia="Times New Roman" w:hAnsi="Times New Roman" w:cs="Times New Roman"/>
          <w:sz w:val="24"/>
          <w:szCs w:val="24"/>
        </w:rPr>
        <w:t xml:space="preserve"> a </w:t>
      </w:r>
      <w:ins w:id="70" w:author="Juan C. Martínez Cruzado" w:date="2020-11-30T08:31:00Z">
        <w:r w:rsidR="00AF1413" w:rsidRPr="00AF1413">
          <w:rPr>
            <w:rFonts w:ascii="Times New Roman" w:eastAsia="Times New Roman" w:hAnsi="Times New Roman" w:cs="Times New Roman"/>
            <w:i/>
            <w:sz w:val="24"/>
            <w:szCs w:val="24"/>
            <w:rPrChange w:id="71" w:author="Juan C. Martínez Cruzado" w:date="2020-11-30T08:31:00Z">
              <w:rPr>
                <w:rFonts w:ascii="Times New Roman" w:eastAsia="Times New Roman" w:hAnsi="Times New Roman" w:cs="Times New Roman"/>
                <w:sz w:val="24"/>
                <w:szCs w:val="24"/>
              </w:rPr>
            </w:rPrChange>
          </w:rPr>
          <w:t>c</w:t>
        </w:r>
      </w:ins>
      <w:del w:id="72" w:author="Juan C. Martínez Cruzado" w:date="2020-11-30T08:31:00Z">
        <w:r w:rsidR="007E33EE" w:rsidRPr="00AF1413" w:rsidDel="00AF1413">
          <w:rPr>
            <w:rFonts w:ascii="Times New Roman" w:eastAsia="Times New Roman" w:hAnsi="Times New Roman" w:cs="Times New Roman"/>
            <w:i/>
            <w:sz w:val="24"/>
            <w:szCs w:val="24"/>
            <w:rPrChange w:id="73" w:author="Juan C. Martínez Cruzado" w:date="2020-11-30T08:31:00Z">
              <w:rPr>
                <w:rFonts w:ascii="Times New Roman" w:eastAsia="Times New Roman" w:hAnsi="Times New Roman" w:cs="Times New Roman"/>
                <w:sz w:val="24"/>
                <w:szCs w:val="24"/>
              </w:rPr>
            </w:rPrChange>
          </w:rPr>
          <w:delText>C</w:delText>
        </w:r>
      </w:del>
      <w:r w:rsidR="007E33EE" w:rsidRPr="00AF1413">
        <w:rPr>
          <w:rFonts w:ascii="Times New Roman" w:eastAsia="Times New Roman" w:hAnsi="Times New Roman" w:cs="Times New Roman"/>
          <w:i/>
          <w:sz w:val="24"/>
          <w:szCs w:val="24"/>
          <w:rPrChange w:id="74" w:author="Juan C. Martínez Cruzado" w:date="2020-11-30T08:31:00Z">
            <w:rPr>
              <w:rFonts w:ascii="Times New Roman" w:eastAsia="Times New Roman" w:hAnsi="Times New Roman" w:cs="Times New Roman"/>
              <w:sz w:val="24"/>
              <w:szCs w:val="24"/>
            </w:rPr>
          </w:rPrChange>
        </w:rPr>
        <w:t xml:space="preserve">ytochrome </w:t>
      </w:r>
      <w:ins w:id="75" w:author="Juan C. Martínez Cruzado" w:date="2020-11-30T08:31:00Z">
        <w:r w:rsidR="00AF1413" w:rsidRPr="00AF1413">
          <w:rPr>
            <w:rFonts w:ascii="Times New Roman" w:eastAsia="Times New Roman" w:hAnsi="Times New Roman" w:cs="Times New Roman"/>
            <w:i/>
            <w:sz w:val="24"/>
            <w:szCs w:val="24"/>
            <w:rPrChange w:id="76" w:author="Juan C. Martínez Cruzado" w:date="2020-11-30T08:31:00Z">
              <w:rPr>
                <w:rFonts w:ascii="Times New Roman" w:eastAsia="Times New Roman" w:hAnsi="Times New Roman" w:cs="Times New Roman"/>
                <w:sz w:val="24"/>
                <w:szCs w:val="24"/>
              </w:rPr>
            </w:rPrChange>
          </w:rPr>
          <w:t>b</w:t>
        </w:r>
      </w:ins>
      <w:del w:id="77" w:author="Juan C. Martínez Cruzado" w:date="2020-11-30T08:31:00Z">
        <w:r w:rsidR="007E33EE" w:rsidRPr="00AF1413" w:rsidDel="00AF1413">
          <w:rPr>
            <w:rFonts w:ascii="Times New Roman" w:eastAsia="Times New Roman" w:hAnsi="Times New Roman" w:cs="Times New Roman"/>
            <w:i/>
            <w:sz w:val="24"/>
            <w:szCs w:val="24"/>
            <w:rPrChange w:id="78" w:author="Juan C. Martínez Cruzado" w:date="2020-11-30T08:31:00Z">
              <w:rPr>
                <w:rFonts w:ascii="Times New Roman" w:eastAsia="Times New Roman" w:hAnsi="Times New Roman" w:cs="Times New Roman"/>
                <w:sz w:val="24"/>
                <w:szCs w:val="24"/>
              </w:rPr>
            </w:rPrChange>
          </w:rPr>
          <w:delText>B</w:delText>
        </w:r>
      </w:del>
      <w:r w:rsidR="007E33EE" w:rsidRPr="00557893">
        <w:rPr>
          <w:rFonts w:ascii="Times New Roman" w:eastAsia="Times New Roman" w:hAnsi="Times New Roman" w:cs="Times New Roman"/>
          <w:sz w:val="24"/>
          <w:szCs w:val="24"/>
        </w:rPr>
        <w:t xml:space="preserve"> </w:t>
      </w:r>
      <w:proofErr w:type="spellStart"/>
      <w:r w:rsidR="007E33EE" w:rsidRPr="00557893">
        <w:rPr>
          <w:rFonts w:ascii="Times New Roman" w:eastAsia="Times New Roman" w:hAnsi="Times New Roman" w:cs="Times New Roman"/>
          <w:sz w:val="24"/>
          <w:szCs w:val="24"/>
        </w:rPr>
        <w:t>amplicon</w:t>
      </w:r>
      <w:proofErr w:type="spellEnd"/>
      <w:r w:rsidR="007E33EE" w:rsidRPr="00557893">
        <w:rPr>
          <w:rFonts w:ascii="Times New Roman" w:eastAsia="Times New Roman" w:hAnsi="Times New Roman" w:cs="Times New Roman"/>
          <w:sz w:val="24"/>
          <w:szCs w:val="24"/>
        </w:rPr>
        <w:t xml:space="preserve"> was sequenced and compared. </w:t>
      </w:r>
      <w:r w:rsidRPr="00557893">
        <w:rPr>
          <w:rFonts w:ascii="Times New Roman" w:eastAsia="Times New Roman" w:hAnsi="Times New Roman" w:cs="Times New Roman"/>
          <w:sz w:val="24"/>
          <w:szCs w:val="24"/>
        </w:rPr>
        <w:t>By understanding the gene flow, genetic diversity, gut microbiome and metap</w:t>
      </w:r>
      <w:r w:rsidR="00974ABC" w:rsidRPr="00557893">
        <w:rPr>
          <w:rFonts w:ascii="Times New Roman" w:eastAsia="Times New Roman" w:hAnsi="Times New Roman" w:cs="Times New Roman"/>
          <w:sz w:val="24"/>
          <w:szCs w:val="24"/>
        </w:rPr>
        <w:t>opulation</w:t>
      </w:r>
      <w:r w:rsidRPr="00557893">
        <w:rPr>
          <w:rFonts w:ascii="Times New Roman" w:eastAsia="Times New Roman" w:hAnsi="Times New Roman" w:cs="Times New Roman"/>
          <w:sz w:val="24"/>
          <w:szCs w:val="24"/>
        </w:rPr>
        <w:t xml:space="preserve"> phylogeny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we can understand more about their ecological role</w:t>
      </w:r>
      <w:ins w:id="79" w:author="Juan C. Martínez Cruzado" w:date="2020-11-30T08:31:00Z">
        <w:r w:rsidR="00AF1413">
          <w:rPr>
            <w:rFonts w:ascii="Times New Roman" w:eastAsia="Times New Roman" w:hAnsi="Times New Roman" w:cs="Times New Roman"/>
            <w:sz w:val="24"/>
            <w:szCs w:val="24"/>
          </w:rPr>
          <w:t>,</w:t>
        </w:r>
      </w:ins>
      <w:r w:rsidRPr="00557893">
        <w:rPr>
          <w:rFonts w:ascii="Times New Roman" w:eastAsia="Times New Roman" w:hAnsi="Times New Roman" w:cs="Times New Roman"/>
          <w:sz w:val="24"/>
          <w:szCs w:val="24"/>
        </w:rPr>
        <w:t xml:space="preserve"> both present and past</w:t>
      </w:r>
      <w:ins w:id="80" w:author="Juan C. Martínez Cruzado" w:date="2020-11-30T08:31:00Z">
        <w:r w:rsidR="00AF1413">
          <w:rPr>
            <w:rFonts w:ascii="Times New Roman" w:eastAsia="Times New Roman" w:hAnsi="Times New Roman" w:cs="Times New Roman"/>
            <w:sz w:val="24"/>
            <w:szCs w:val="24"/>
          </w:rPr>
          <w:t>,</w:t>
        </w:r>
      </w:ins>
      <w:r w:rsidRPr="00557893">
        <w:rPr>
          <w:rFonts w:ascii="Times New Roman" w:eastAsia="Times New Roman" w:hAnsi="Times New Roman" w:cs="Times New Roman"/>
          <w:sz w:val="24"/>
          <w:szCs w:val="24"/>
        </w:rPr>
        <w:t xml:space="preserve"> which is important information for conservation efforts if another massive mortality were to occur or</w:t>
      </w:r>
      <w:ins w:id="81" w:author="Juan C. Martínez Cruzado" w:date="2020-11-30T08:31:00Z">
        <w:r w:rsidR="00AF1413">
          <w:rPr>
            <w:rFonts w:ascii="Times New Roman" w:eastAsia="Times New Roman" w:hAnsi="Times New Roman" w:cs="Times New Roman"/>
            <w:sz w:val="24"/>
            <w:szCs w:val="24"/>
          </w:rPr>
          <w:t xml:space="preserve"> be</w:t>
        </w:r>
      </w:ins>
      <w:r w:rsidRPr="00557893">
        <w:rPr>
          <w:rFonts w:ascii="Times New Roman" w:eastAsia="Times New Roman" w:hAnsi="Times New Roman" w:cs="Times New Roman"/>
          <w:sz w:val="24"/>
          <w:szCs w:val="24"/>
        </w:rPr>
        <w:t xml:space="preserve"> prevented.</w:t>
      </w:r>
    </w:p>
    <w:p w14:paraId="3255BE4D" w14:textId="3B792DF7" w:rsidR="00F629E2" w:rsidRPr="00557893" w:rsidRDefault="00F629E2" w:rsidP="00557893">
      <w:pPr>
        <w:jc w:val="both"/>
        <w:rPr>
          <w:rFonts w:ascii="Times New Roman" w:eastAsia="Times New Roman" w:hAnsi="Times New Roman" w:cs="Times New Roman"/>
          <w:sz w:val="24"/>
          <w:szCs w:val="24"/>
        </w:rPr>
      </w:pPr>
    </w:p>
    <w:p w14:paraId="32E533B9" w14:textId="4187FCB1" w:rsidR="00F629E2" w:rsidRPr="00557893" w:rsidRDefault="007E33E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73E02F52" wp14:editId="5D1A00C2">
                <wp:simplePos x="0" y="0"/>
                <wp:positionH relativeFrom="column">
                  <wp:posOffset>-358140</wp:posOffset>
                </wp:positionH>
                <wp:positionV relativeFrom="paragraph">
                  <wp:posOffset>182880</wp:posOffset>
                </wp:positionV>
                <wp:extent cx="4899660" cy="4907280"/>
                <wp:effectExtent l="0" t="0" r="15240" b="2667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4907280"/>
                        </a:xfrm>
                        <a:prstGeom prst="rect">
                          <a:avLst/>
                        </a:prstGeom>
                        <a:solidFill>
                          <a:srgbClr val="FFFFFF"/>
                        </a:solidFill>
                        <a:ln w="9525">
                          <a:solidFill>
                            <a:srgbClr val="000000"/>
                          </a:solidFill>
                          <a:miter lim="800000"/>
                          <a:headEnd/>
                          <a:tailEnd/>
                        </a:ln>
                      </wps:spPr>
                      <wps:txbx>
                        <w:txbxContent>
                          <w:p w14:paraId="50DB70AD" w14:textId="6AD1125A" w:rsidR="00291E69" w:rsidRDefault="00291E69">
                            <w:r w:rsidRPr="00BB68C9">
                              <w:rPr>
                                <w:rFonts w:ascii="Times New Roman" w:hAnsi="Times New Roman" w:cs="Times New Roman"/>
                                <w:noProof/>
                                <w:sz w:val="24"/>
                                <w:szCs w:val="24"/>
                                <w:bdr w:val="none" w:sz="0" w:space="0" w:color="auto" w:frame="1"/>
                              </w:rPr>
                              <w:drawing>
                                <wp:inline distT="0" distB="0" distL="0" distR="0" wp14:anchorId="499295F0" wp14:editId="65B5CC6D">
                                  <wp:extent cx="4739640" cy="4739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7750" cy="4747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E02F52" id="_x0000_t202" coordsize="21600,21600" o:spt="202" path="m,l,21600r21600,l21600,xe">
                <v:stroke joinstyle="miter"/>
                <v:path gradientshapeok="t" o:connecttype="rect"/>
              </v:shapetype>
              <v:shape id="_x0000_s1026" type="#_x0000_t202" style="position:absolute;left:0;text-align:left;margin-left:-28.2pt;margin-top:14.4pt;width:385.8pt;height:386.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">
                <v:textbox>
                  <w:txbxContent>
                    <w:p w14:paraId="50DB70AD" w14:textId="6AD1125A" w:rsidR="00E23A44" w:rsidRDefault="00E23A44">
                      <w:r w:rsidRPr="00BB68C9">
                        <w:rPr>
                          <w:rFonts w:ascii="Times New Roman" w:hAnsi="Times New Roman" w:cs="Times New Roman"/>
                          <w:noProof/>
                          <w:sz w:val="24"/>
                          <w:szCs w:val="24"/>
                          <w:bdr w:val="none" w:sz="0" w:space="0" w:color="auto" w:frame="1"/>
                        </w:rPr>
                        <w:drawing>
                          <wp:inline distT="0" distB="0" distL="0" distR="0" wp14:anchorId="499295F0" wp14:editId="65B5CC6D">
                            <wp:extent cx="4739640" cy="4739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7750" cy="4747750"/>
                                    </a:xfrm>
                                    <a:prstGeom prst="rect">
                                      <a:avLst/>
                                    </a:prstGeom>
                                    <a:noFill/>
                                    <a:ln>
                                      <a:noFill/>
                                    </a:ln>
                                  </pic:spPr>
                                </pic:pic>
                              </a:graphicData>
                            </a:graphic>
                          </wp:inline>
                        </w:drawing>
                      </w:r>
                    </w:p>
                  </w:txbxContent>
                </v:textbox>
                <w10:wrap type="square"/>
              </v:shape>
            </w:pict>
          </mc:Fallback>
        </mc:AlternateContent>
      </w:r>
    </w:p>
    <w:p w14:paraId="188AB7F6" w14:textId="2734DBEA" w:rsidR="006B6818" w:rsidRPr="00557893" w:rsidRDefault="006B6818" w:rsidP="00557893">
      <w:pPr>
        <w:jc w:val="both"/>
        <w:rPr>
          <w:rFonts w:ascii="Times New Roman" w:eastAsia="Times New Roman" w:hAnsi="Times New Roman" w:cs="Times New Roman"/>
          <w:sz w:val="24"/>
          <w:szCs w:val="24"/>
        </w:rPr>
      </w:pPr>
      <w:proofErr w:type="gramStart"/>
      <w:r w:rsidRPr="005F3371">
        <w:rPr>
          <w:rFonts w:ascii="Times New Roman" w:eastAsia="Times New Roman" w:hAnsi="Times New Roman" w:cs="Times New Roman"/>
          <w:b/>
          <w:sz w:val="24"/>
          <w:szCs w:val="24"/>
        </w:rPr>
        <w:t>Figure 1.</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 xml:space="preserve">The Puerto Rican subtidal reef habitat of the long-spined black sea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Here, the sea urchins are shown hiding in different reef structures, hiding from predators, and finding food (A, B, C). The sea urchins move along the reef shelf to forage for food while other animals use their long spines to protect themselves from predators (D). </w:t>
      </w:r>
    </w:p>
    <w:p w14:paraId="4D96C083" w14:textId="33B4455E" w:rsidR="00446835" w:rsidRPr="00557893" w:rsidRDefault="00446835" w:rsidP="00557893">
      <w:pPr>
        <w:jc w:val="both"/>
        <w:rPr>
          <w:rFonts w:ascii="Times New Roman" w:hAnsi="Times New Roman" w:cs="Times New Roman"/>
          <w:sz w:val="24"/>
          <w:szCs w:val="24"/>
        </w:rPr>
      </w:pPr>
    </w:p>
    <w:p w14:paraId="25D5FFDE" w14:textId="1DC59D86" w:rsidR="006B6818" w:rsidRPr="00557893" w:rsidRDefault="006B6818" w:rsidP="00557893">
      <w:pPr>
        <w:jc w:val="both"/>
        <w:rPr>
          <w:rFonts w:ascii="Times New Roman" w:hAnsi="Times New Roman" w:cs="Times New Roman"/>
          <w:sz w:val="24"/>
          <w:szCs w:val="24"/>
        </w:rPr>
      </w:pPr>
    </w:p>
    <w:p w14:paraId="2DFCA800" w14:textId="1DFE15A1" w:rsidR="006B6818" w:rsidRPr="00557893" w:rsidRDefault="006B6818" w:rsidP="00557893">
      <w:pPr>
        <w:jc w:val="both"/>
        <w:rPr>
          <w:rFonts w:ascii="Times New Roman" w:hAnsi="Times New Roman" w:cs="Times New Roman"/>
          <w:sz w:val="24"/>
          <w:szCs w:val="24"/>
        </w:rPr>
      </w:pPr>
    </w:p>
    <w:p w14:paraId="379077AA" w14:textId="77777777" w:rsidR="00F629E2" w:rsidRPr="00557893" w:rsidRDefault="00F629E2" w:rsidP="00557893">
      <w:pPr>
        <w:jc w:val="both"/>
        <w:rPr>
          <w:rFonts w:ascii="Times New Roman" w:eastAsia="Times New Roman" w:hAnsi="Times New Roman" w:cs="Times New Roman"/>
          <w:sz w:val="24"/>
          <w:szCs w:val="24"/>
        </w:rPr>
      </w:pPr>
    </w:p>
    <w:p w14:paraId="5147F45B" w14:textId="39978C7A" w:rsidR="006B6818" w:rsidRPr="00557893" w:rsidRDefault="006B6818" w:rsidP="00557893">
      <w:pPr>
        <w:jc w:val="both"/>
        <w:rPr>
          <w:rFonts w:ascii="Times New Roman" w:eastAsia="Times New Roman" w:hAnsi="Times New Roman" w:cs="Times New Roman"/>
          <w:sz w:val="24"/>
          <w:szCs w:val="24"/>
        </w:rPr>
      </w:pPr>
    </w:p>
    <w:p w14:paraId="15E1C19F" w14:textId="6BC5DDEE" w:rsidR="005140F6" w:rsidRDefault="005140F6" w:rsidP="00557893">
      <w:pPr>
        <w:jc w:val="both"/>
        <w:rPr>
          <w:rFonts w:ascii="Times New Roman" w:eastAsia="Times New Roman" w:hAnsi="Times New Roman" w:cs="Times New Roman"/>
          <w:sz w:val="24"/>
          <w:szCs w:val="24"/>
        </w:rPr>
      </w:pPr>
    </w:p>
    <w:p w14:paraId="20DFECC6" w14:textId="498B1E67" w:rsidR="005F3371" w:rsidRDefault="005F3371" w:rsidP="00557893">
      <w:pPr>
        <w:jc w:val="both"/>
        <w:rPr>
          <w:rFonts w:ascii="Times New Roman" w:eastAsia="Times New Roman" w:hAnsi="Times New Roman" w:cs="Times New Roman"/>
          <w:sz w:val="24"/>
          <w:szCs w:val="24"/>
        </w:rPr>
      </w:pPr>
    </w:p>
    <w:p w14:paraId="791A3147" w14:textId="7CE16527" w:rsidR="005F3371" w:rsidRDefault="005F3371" w:rsidP="00557893">
      <w:pPr>
        <w:jc w:val="both"/>
        <w:rPr>
          <w:rFonts w:ascii="Times New Roman" w:eastAsia="Times New Roman" w:hAnsi="Times New Roman" w:cs="Times New Roman"/>
          <w:sz w:val="24"/>
          <w:szCs w:val="24"/>
        </w:rPr>
      </w:pPr>
    </w:p>
    <w:p w14:paraId="6DF28CD1" w14:textId="0D110D50" w:rsidR="005F3371" w:rsidRDefault="005F3371" w:rsidP="00557893">
      <w:pPr>
        <w:jc w:val="both"/>
        <w:rPr>
          <w:rFonts w:ascii="Times New Roman" w:eastAsia="Times New Roman" w:hAnsi="Times New Roman" w:cs="Times New Roman"/>
          <w:sz w:val="24"/>
          <w:szCs w:val="24"/>
        </w:rPr>
      </w:pPr>
    </w:p>
    <w:p w14:paraId="62387261" w14:textId="2A88D58C" w:rsidR="005F3371" w:rsidRDefault="005F3371" w:rsidP="00557893">
      <w:pPr>
        <w:jc w:val="both"/>
        <w:rPr>
          <w:rFonts w:ascii="Times New Roman" w:eastAsia="Times New Roman" w:hAnsi="Times New Roman" w:cs="Times New Roman"/>
          <w:sz w:val="24"/>
          <w:szCs w:val="24"/>
        </w:rPr>
      </w:pPr>
    </w:p>
    <w:p w14:paraId="5E751B52" w14:textId="4DA61339" w:rsidR="005F3371" w:rsidRDefault="005F3371" w:rsidP="00557893">
      <w:pPr>
        <w:jc w:val="both"/>
        <w:rPr>
          <w:rFonts w:ascii="Times New Roman" w:eastAsia="Times New Roman" w:hAnsi="Times New Roman" w:cs="Times New Roman"/>
          <w:sz w:val="24"/>
          <w:szCs w:val="24"/>
        </w:rPr>
      </w:pPr>
    </w:p>
    <w:p w14:paraId="773C43E6" w14:textId="5E05D8B9" w:rsidR="005F3371" w:rsidRDefault="005F3371" w:rsidP="00557893">
      <w:pPr>
        <w:jc w:val="both"/>
        <w:rPr>
          <w:rFonts w:ascii="Times New Roman" w:eastAsia="Times New Roman" w:hAnsi="Times New Roman" w:cs="Times New Roman"/>
          <w:sz w:val="24"/>
          <w:szCs w:val="24"/>
        </w:rPr>
      </w:pPr>
    </w:p>
    <w:p w14:paraId="215808F3" w14:textId="495C20A7" w:rsidR="005F3371" w:rsidRDefault="005F3371" w:rsidP="00557893">
      <w:pPr>
        <w:jc w:val="both"/>
        <w:rPr>
          <w:rFonts w:ascii="Times New Roman" w:eastAsia="Times New Roman" w:hAnsi="Times New Roman" w:cs="Times New Roman"/>
          <w:sz w:val="24"/>
          <w:szCs w:val="24"/>
        </w:rPr>
      </w:pPr>
    </w:p>
    <w:p w14:paraId="6E5D805B" w14:textId="77777777" w:rsidR="005F3371" w:rsidRPr="00557893" w:rsidRDefault="005F3371" w:rsidP="00557893">
      <w:pPr>
        <w:jc w:val="both"/>
        <w:rPr>
          <w:rFonts w:ascii="Times New Roman" w:eastAsia="Times New Roman" w:hAnsi="Times New Roman" w:cs="Times New Roman"/>
          <w:sz w:val="24"/>
          <w:szCs w:val="24"/>
        </w:rPr>
      </w:pPr>
    </w:p>
    <w:p w14:paraId="17807E8E" w14:textId="0A706BBC" w:rsidR="00171031" w:rsidRPr="005F3371" w:rsidRDefault="00171031" w:rsidP="00557893">
      <w:pPr>
        <w:jc w:val="both"/>
        <w:rPr>
          <w:rFonts w:ascii="Times New Roman" w:hAnsi="Times New Roman" w:cs="Times New Roman"/>
          <w:b/>
          <w:sz w:val="24"/>
          <w:szCs w:val="24"/>
        </w:rPr>
      </w:pPr>
      <w:r w:rsidRPr="005F3371">
        <w:rPr>
          <w:rFonts w:ascii="Times New Roman" w:hAnsi="Times New Roman" w:cs="Times New Roman"/>
          <w:b/>
          <w:sz w:val="24"/>
          <w:szCs w:val="24"/>
        </w:rPr>
        <w:t>Methods</w:t>
      </w:r>
    </w:p>
    <w:p w14:paraId="3783C6E8" w14:textId="77777777" w:rsidR="00171031" w:rsidRPr="00557893" w:rsidRDefault="00171031" w:rsidP="00557893">
      <w:pPr>
        <w:jc w:val="both"/>
        <w:rPr>
          <w:rFonts w:ascii="Times New Roman" w:hAnsi="Times New Roman" w:cs="Times New Roman"/>
          <w:i/>
          <w:iCs/>
          <w:sz w:val="24"/>
          <w:szCs w:val="24"/>
        </w:rPr>
      </w:pPr>
      <w:bookmarkStart w:id="82" w:name="_Hlk22626865"/>
      <w:r w:rsidRPr="00557893">
        <w:rPr>
          <w:rFonts w:ascii="Times New Roman" w:hAnsi="Times New Roman" w:cs="Times New Roman"/>
          <w:i/>
          <w:iCs/>
          <w:sz w:val="24"/>
          <w:szCs w:val="24"/>
        </w:rPr>
        <w:t>Ethical Statement</w:t>
      </w:r>
    </w:p>
    <w:p w14:paraId="55728A65" w14:textId="6F8885A7"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w:t>
      </w:r>
      <w:commentRangeStart w:id="83"/>
      <w:del w:id="84" w:author="Juan C. Martínez Cruzado" w:date="2020-11-30T08:33:00Z">
        <w:r w:rsidRPr="00557893" w:rsidDel="00AF1413">
          <w:rPr>
            <w:rFonts w:ascii="Times New Roman" w:hAnsi="Times New Roman" w:cs="Times New Roman"/>
            <w:sz w:val="24"/>
            <w:szCs w:val="24"/>
          </w:rPr>
          <w:delText>habituates</w:delText>
        </w:r>
      </w:del>
      <w:commentRangeEnd w:id="83"/>
      <w:r w:rsidR="00AF1413">
        <w:rPr>
          <w:rStyle w:val="CommentReference"/>
        </w:rPr>
        <w:commentReference w:id="83"/>
      </w:r>
      <w:del w:id="85" w:author="Juan C. Martínez Cruzado" w:date="2020-11-30T08:33:00Z">
        <w:r w:rsidRPr="00557893" w:rsidDel="00AF1413">
          <w:rPr>
            <w:rFonts w:ascii="Times New Roman" w:hAnsi="Times New Roman" w:cs="Times New Roman"/>
            <w:sz w:val="24"/>
            <w:szCs w:val="24"/>
          </w:rPr>
          <w:delText xml:space="preserve"> </w:delText>
        </w:r>
      </w:del>
      <w:r w:rsidRPr="00557893">
        <w:rPr>
          <w:rFonts w:ascii="Times New Roman" w:hAnsi="Times New Roman" w:cs="Times New Roman"/>
          <w:sz w:val="24"/>
          <w:szCs w:val="24"/>
        </w:rPr>
        <w:t>in</w:t>
      </w:r>
      <w:ins w:id="86" w:author="Juan C. Martínez Cruzado" w:date="2020-11-30T08:32:00Z">
        <w:r w:rsidR="00AF1413">
          <w:rPr>
            <w:rFonts w:ascii="Times New Roman" w:hAnsi="Times New Roman" w:cs="Times New Roman"/>
            <w:sz w:val="24"/>
            <w:szCs w:val="24"/>
          </w:rPr>
          <w:t>habits</w:t>
        </w:r>
      </w:ins>
      <w:r w:rsidRPr="00557893">
        <w:rPr>
          <w:rFonts w:ascii="Times New Roman" w:hAnsi="Times New Roman" w:cs="Times New Roman"/>
          <w:sz w:val="24"/>
          <w:szCs w:val="24"/>
        </w:rPr>
        <w:t xml:space="preserve"> fragile marine ecosystems and the procedures described here were done with extensive precaution to reduce organismal stress and environmental impact.</w:t>
      </w:r>
      <w:bookmarkEnd w:id="82"/>
      <w:r w:rsidRPr="00557893">
        <w:rPr>
          <w:rFonts w:ascii="Times New Roman" w:hAnsi="Times New Roman" w:cs="Times New Roman"/>
          <w:sz w:val="24"/>
          <w:szCs w:val="24"/>
        </w:rPr>
        <w:t xml:space="preserve"> The collection methods</w:t>
      </w:r>
      <w:r w:rsidR="00F75464" w:rsidRPr="00557893">
        <w:rPr>
          <w:rFonts w:ascii="Times New Roman" w:hAnsi="Times New Roman" w:cs="Times New Roman"/>
          <w:sz w:val="24"/>
          <w:szCs w:val="24"/>
        </w:rPr>
        <w:t xml:space="preserve"> to work with this vulnerable species</w:t>
      </w:r>
      <w:r w:rsidRPr="00557893">
        <w:rPr>
          <w:rFonts w:ascii="Times New Roman" w:hAnsi="Times New Roman" w:cs="Times New Roman"/>
          <w:sz w:val="24"/>
          <w:szCs w:val="24"/>
        </w:rPr>
        <w:t xml:space="preserve"> were approved by </w:t>
      </w:r>
      <w:proofErr w:type="spellStart"/>
      <w:r w:rsidR="00334462" w:rsidRPr="00557893">
        <w:rPr>
          <w:rFonts w:ascii="Times New Roman" w:hAnsi="Times New Roman" w:cs="Times New Roman"/>
          <w:sz w:val="24"/>
          <w:szCs w:val="24"/>
        </w:rPr>
        <w:t>Departamento</w:t>
      </w:r>
      <w:proofErr w:type="spellEnd"/>
      <w:r w:rsidR="00334462" w:rsidRPr="00557893">
        <w:rPr>
          <w:rFonts w:ascii="Times New Roman" w:hAnsi="Times New Roman" w:cs="Times New Roman"/>
          <w:sz w:val="24"/>
          <w:szCs w:val="24"/>
        </w:rPr>
        <w:t xml:space="preserve"> de </w:t>
      </w:r>
      <w:proofErr w:type="spellStart"/>
      <w:r w:rsidRPr="00557893">
        <w:rPr>
          <w:rFonts w:ascii="Times New Roman" w:hAnsi="Times New Roman" w:cs="Times New Roman"/>
          <w:sz w:val="24"/>
          <w:szCs w:val="24"/>
        </w:rPr>
        <w:t>Recursos</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Naturales</w:t>
      </w:r>
      <w:proofErr w:type="spellEnd"/>
      <w:r w:rsidRPr="00557893">
        <w:rPr>
          <w:rFonts w:ascii="Times New Roman" w:hAnsi="Times New Roman" w:cs="Times New Roman"/>
          <w:sz w:val="24"/>
          <w:szCs w:val="24"/>
        </w:rPr>
        <w:t xml:space="preserve"> of Puerto Rico</w:t>
      </w:r>
      <w:r w:rsidR="00BC44F8" w:rsidRPr="00557893">
        <w:rPr>
          <w:rFonts w:ascii="Times New Roman" w:hAnsi="Times New Roman" w:cs="Times New Roman"/>
          <w:sz w:val="24"/>
          <w:szCs w:val="24"/>
        </w:rPr>
        <w:t xml:space="preserve"> (O-VS-PVS15AG-00047-01082018).</w:t>
      </w:r>
    </w:p>
    <w:p w14:paraId="263435E9" w14:textId="7B02A8A7" w:rsidR="00171031" w:rsidRPr="00557893" w:rsidRDefault="00F75464"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Animal and Demographic Collection</w:t>
      </w:r>
    </w:p>
    <w:p w14:paraId="309F220E" w14:textId="2A432D72" w:rsidR="00462EE5" w:rsidRPr="00557893" w:rsidRDefault="008B15E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Sea urchins were collected a</w:t>
      </w:r>
      <w:ins w:id="87" w:author="Juan C. Martínez Cruzado" w:date="2020-11-30T08:33:00Z">
        <w:r w:rsidR="00AF1413">
          <w:rPr>
            <w:rFonts w:ascii="Times New Roman" w:hAnsi="Times New Roman" w:cs="Times New Roman"/>
            <w:sz w:val="24"/>
            <w:szCs w:val="24"/>
          </w:rPr>
          <w:t>long</w:t>
        </w:r>
      </w:ins>
      <w:del w:id="88" w:author="Juan C. Martínez Cruzado" w:date="2020-11-30T08:33:00Z">
        <w:r w:rsidRPr="00557893" w:rsidDel="00AF1413">
          <w:rPr>
            <w:rFonts w:ascii="Times New Roman" w:hAnsi="Times New Roman" w:cs="Times New Roman"/>
            <w:sz w:val="24"/>
            <w:szCs w:val="24"/>
          </w:rPr>
          <w:delText>cross</w:delText>
        </w:r>
      </w:del>
      <w:r w:rsidRPr="00557893">
        <w:rPr>
          <w:rFonts w:ascii="Times New Roman" w:hAnsi="Times New Roman" w:cs="Times New Roman"/>
          <w:sz w:val="24"/>
          <w:szCs w:val="24"/>
        </w:rPr>
        <w:t xml:space="preserve"> the </w:t>
      </w:r>
      <w:ins w:id="89" w:author="Juan C. Martínez Cruzado" w:date="2020-11-30T08:33:00Z">
        <w:r w:rsidR="00AF1413">
          <w:rPr>
            <w:rFonts w:ascii="Times New Roman" w:hAnsi="Times New Roman" w:cs="Times New Roman"/>
            <w:sz w:val="24"/>
            <w:szCs w:val="24"/>
          </w:rPr>
          <w:t>coasts</w:t>
        </w:r>
      </w:ins>
      <w:del w:id="90" w:author="Juan C. Martínez Cruzado" w:date="2020-11-30T08:33:00Z">
        <w:r w:rsidRPr="00557893" w:rsidDel="00AF1413">
          <w:rPr>
            <w:rFonts w:ascii="Times New Roman" w:hAnsi="Times New Roman" w:cs="Times New Roman"/>
            <w:sz w:val="24"/>
            <w:szCs w:val="24"/>
          </w:rPr>
          <w:delText>island</w:delText>
        </w:r>
      </w:del>
      <w:r w:rsidRPr="00557893">
        <w:rPr>
          <w:rFonts w:ascii="Times New Roman" w:hAnsi="Times New Roman" w:cs="Times New Roman"/>
          <w:sz w:val="24"/>
          <w:szCs w:val="24"/>
        </w:rPr>
        <w:t xml:space="preserve"> </w:t>
      </w:r>
      <w:del w:id="91" w:author="Juan C. Martínez Cruzado" w:date="2020-11-30T08:34:00Z">
        <w:r w:rsidRPr="00557893" w:rsidDel="00AF1413">
          <w:rPr>
            <w:rFonts w:ascii="Times New Roman" w:hAnsi="Times New Roman" w:cs="Times New Roman"/>
            <w:sz w:val="24"/>
            <w:szCs w:val="24"/>
          </w:rPr>
          <w:delText>based</w:delText>
        </w:r>
      </w:del>
      <w:r w:rsidR="00462EE5" w:rsidRPr="00557893">
        <w:rPr>
          <w:rFonts w:ascii="Times New Roman" w:hAnsi="Times New Roman" w:cs="Times New Roman"/>
          <w:sz w:val="24"/>
          <w:szCs w:val="24"/>
        </w:rPr>
        <w:t xml:space="preserve"> on December 2018. </w:t>
      </w:r>
      <w:r w:rsidR="00171031" w:rsidRPr="00557893">
        <w:rPr>
          <w:rFonts w:ascii="Times New Roman" w:hAnsi="Times New Roman" w:cs="Times New Roman"/>
          <w:sz w:val="24"/>
          <w:szCs w:val="24"/>
        </w:rPr>
        <w:t>The s</w:t>
      </w:r>
      <w:r w:rsidR="00F75464" w:rsidRPr="00557893">
        <w:rPr>
          <w:rFonts w:ascii="Times New Roman" w:hAnsi="Times New Roman" w:cs="Times New Roman"/>
          <w:sz w:val="24"/>
          <w:szCs w:val="24"/>
        </w:rPr>
        <w:t xml:space="preserve">ampled specimens were </w:t>
      </w:r>
      <w:r w:rsidR="00171031" w:rsidRPr="00557893">
        <w:rPr>
          <w:rFonts w:ascii="Times New Roman" w:hAnsi="Times New Roman" w:cs="Times New Roman"/>
          <w:sz w:val="24"/>
          <w:szCs w:val="24"/>
        </w:rPr>
        <w:t>chosen</w:t>
      </w:r>
      <w:r w:rsidR="00F75464" w:rsidRPr="00557893">
        <w:rPr>
          <w:rFonts w:ascii="Times New Roman" w:hAnsi="Times New Roman" w:cs="Times New Roman"/>
          <w:sz w:val="24"/>
          <w:szCs w:val="24"/>
        </w:rPr>
        <w:t xml:space="preserve"> independent</w:t>
      </w:r>
      <w:r w:rsidR="00171031" w:rsidRPr="00557893">
        <w:rPr>
          <w:rFonts w:ascii="Times New Roman" w:hAnsi="Times New Roman" w:cs="Times New Roman"/>
          <w:sz w:val="24"/>
          <w:szCs w:val="24"/>
        </w:rPr>
        <w:t xml:space="preserve"> </w:t>
      </w:r>
      <w:r w:rsidR="00F75464" w:rsidRPr="00557893">
        <w:rPr>
          <w:rFonts w:ascii="Times New Roman" w:hAnsi="Times New Roman" w:cs="Times New Roman"/>
          <w:sz w:val="24"/>
          <w:szCs w:val="24"/>
        </w:rPr>
        <w:t>of gender or size</w:t>
      </w:r>
      <w:r w:rsidR="00171031" w:rsidRPr="00557893">
        <w:rPr>
          <w:rFonts w:ascii="Times New Roman" w:hAnsi="Times New Roman" w:cs="Times New Roman"/>
          <w:sz w:val="24"/>
          <w:szCs w:val="24"/>
        </w:rPr>
        <w:t xml:space="preserve">. </w:t>
      </w:r>
      <w:r w:rsidR="00462EE5" w:rsidRPr="00557893">
        <w:rPr>
          <w:rFonts w:ascii="Times New Roman" w:hAnsi="Times New Roman" w:cs="Times New Roman"/>
          <w:sz w:val="24"/>
          <w:szCs w:val="24"/>
        </w:rPr>
        <w:t>To collect each animal, a</w:t>
      </w:r>
      <w:r w:rsidR="00171031" w:rsidRPr="00557893">
        <w:rPr>
          <w:rFonts w:ascii="Times New Roman" w:hAnsi="Times New Roman" w:cs="Times New Roman"/>
          <w:sz w:val="24"/>
          <w:szCs w:val="24"/>
        </w:rPr>
        <w:t xml:space="preserve"> diving knife was used to carefully separate </w:t>
      </w:r>
      <w:r w:rsidR="00171031" w:rsidRPr="00557893">
        <w:rPr>
          <w:rFonts w:ascii="Times New Roman" w:hAnsi="Times New Roman" w:cs="Times New Roman"/>
          <w:i/>
          <w:iCs/>
          <w:sz w:val="24"/>
          <w:szCs w:val="24"/>
        </w:rPr>
        <w:t xml:space="preserve">D. </w:t>
      </w:r>
      <w:proofErr w:type="spellStart"/>
      <w:r w:rsidR="00171031" w:rsidRPr="00557893">
        <w:rPr>
          <w:rFonts w:ascii="Times New Roman" w:hAnsi="Times New Roman" w:cs="Times New Roman"/>
          <w:i/>
          <w:iCs/>
          <w:sz w:val="24"/>
          <w:szCs w:val="24"/>
        </w:rPr>
        <w:t>antillarum</w:t>
      </w:r>
      <w:proofErr w:type="spellEnd"/>
      <w:r w:rsidR="00171031" w:rsidRPr="00557893">
        <w:rPr>
          <w:rFonts w:ascii="Times New Roman" w:hAnsi="Times New Roman" w:cs="Times New Roman"/>
          <w:sz w:val="24"/>
          <w:szCs w:val="24"/>
        </w:rPr>
        <w:t xml:space="preserve"> from the environment by </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scooping</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 xml:space="preserve"> the specimens from the place that they were found. </w:t>
      </w:r>
      <w:r w:rsidR="00462EE5" w:rsidRPr="00557893">
        <w:rPr>
          <w:rFonts w:ascii="Times New Roman" w:hAnsi="Times New Roman" w:cs="Times New Roman"/>
          <w:sz w:val="24"/>
          <w:szCs w:val="24"/>
        </w:rPr>
        <w:t xml:space="preserve">Sea urchins were collected across eight different cardinal locations from different municipalities of Puerto Rico representing: north, east, south and west. The municipalities were chosen based on accessibility and include: </w:t>
      </w:r>
      <w:proofErr w:type="spellStart"/>
      <w:r w:rsidR="00462EE5" w:rsidRPr="00557893">
        <w:rPr>
          <w:rFonts w:ascii="Times New Roman" w:hAnsi="Times New Roman" w:cs="Times New Roman"/>
          <w:sz w:val="24"/>
          <w:szCs w:val="24"/>
        </w:rPr>
        <w:t>Ceiba</w:t>
      </w:r>
      <w:proofErr w:type="spellEnd"/>
      <w:r w:rsidR="00462EE5" w:rsidRPr="00557893">
        <w:rPr>
          <w:rFonts w:ascii="Times New Roman" w:hAnsi="Times New Roman" w:cs="Times New Roman"/>
          <w:sz w:val="24"/>
          <w:szCs w:val="24"/>
        </w:rPr>
        <w:t xml:space="preserve">, Culebra, </w:t>
      </w:r>
      <w:commentRangeStart w:id="92"/>
      <w:proofErr w:type="spellStart"/>
      <w:r w:rsidR="00462EE5" w:rsidRPr="00557893">
        <w:rPr>
          <w:rFonts w:ascii="Times New Roman" w:hAnsi="Times New Roman" w:cs="Times New Roman"/>
          <w:sz w:val="24"/>
          <w:szCs w:val="24"/>
        </w:rPr>
        <w:t>Gu</w:t>
      </w:r>
      <w:ins w:id="93" w:author="Juan C. Martínez Cruzado" w:date="2020-11-30T08:34:00Z">
        <w:r w:rsidR="00AF1413">
          <w:rPr>
            <w:rFonts w:ascii="Times New Roman" w:hAnsi="Times New Roman" w:cs="Times New Roman"/>
            <w:sz w:val="24"/>
            <w:szCs w:val="24"/>
          </w:rPr>
          <w:t>á</w:t>
        </w:r>
      </w:ins>
      <w:del w:id="94" w:author="Juan C. Martínez Cruzado" w:date="2020-11-30T08:34:00Z">
        <w:r w:rsidR="00462EE5" w:rsidRPr="00557893" w:rsidDel="00AF1413">
          <w:rPr>
            <w:rFonts w:ascii="Times New Roman" w:hAnsi="Times New Roman" w:cs="Times New Roman"/>
            <w:sz w:val="24"/>
            <w:szCs w:val="24"/>
          </w:rPr>
          <w:delText>a</w:delText>
        </w:r>
      </w:del>
      <w:r w:rsidR="00462EE5" w:rsidRPr="00557893">
        <w:rPr>
          <w:rFonts w:ascii="Times New Roman" w:hAnsi="Times New Roman" w:cs="Times New Roman"/>
          <w:sz w:val="24"/>
          <w:szCs w:val="24"/>
        </w:rPr>
        <w:t>nica</w:t>
      </w:r>
      <w:proofErr w:type="spellEnd"/>
      <w:r w:rsidR="00462EE5" w:rsidRPr="00557893">
        <w:rPr>
          <w:rFonts w:ascii="Times New Roman" w:hAnsi="Times New Roman" w:cs="Times New Roman"/>
          <w:sz w:val="24"/>
          <w:szCs w:val="24"/>
        </w:rPr>
        <w:t xml:space="preserve">, </w:t>
      </w:r>
      <w:proofErr w:type="spellStart"/>
      <w:r w:rsidR="00462EE5" w:rsidRPr="00557893">
        <w:rPr>
          <w:rFonts w:ascii="Times New Roman" w:hAnsi="Times New Roman" w:cs="Times New Roman"/>
          <w:sz w:val="24"/>
          <w:szCs w:val="24"/>
        </w:rPr>
        <w:t>Guayama</w:t>
      </w:r>
      <w:proofErr w:type="spellEnd"/>
      <w:r w:rsidR="00462EE5" w:rsidRPr="00557893">
        <w:rPr>
          <w:rFonts w:ascii="Times New Roman" w:hAnsi="Times New Roman" w:cs="Times New Roman"/>
          <w:sz w:val="24"/>
          <w:szCs w:val="24"/>
        </w:rPr>
        <w:t>, Isabel</w:t>
      </w:r>
      <w:del w:id="95" w:author="Juan C. Martínez Cruzado" w:date="2020-11-30T08:34:00Z">
        <w:r w:rsidR="00462EE5" w:rsidRPr="00557893" w:rsidDel="00AF1413">
          <w:rPr>
            <w:rFonts w:ascii="Times New Roman" w:hAnsi="Times New Roman" w:cs="Times New Roman"/>
            <w:sz w:val="24"/>
            <w:szCs w:val="24"/>
          </w:rPr>
          <w:delText>l</w:delText>
        </w:r>
      </w:del>
      <w:r w:rsidR="00462EE5" w:rsidRPr="00557893">
        <w:rPr>
          <w:rFonts w:ascii="Times New Roman" w:hAnsi="Times New Roman" w:cs="Times New Roman"/>
          <w:sz w:val="24"/>
          <w:szCs w:val="24"/>
        </w:rPr>
        <w:t xml:space="preserve">a, </w:t>
      </w:r>
      <w:proofErr w:type="spellStart"/>
      <w:r w:rsidR="00462EE5" w:rsidRPr="00557893">
        <w:rPr>
          <w:rFonts w:ascii="Times New Roman" w:hAnsi="Times New Roman" w:cs="Times New Roman"/>
          <w:sz w:val="24"/>
          <w:szCs w:val="24"/>
        </w:rPr>
        <w:t>Luquillo</w:t>
      </w:r>
      <w:proofErr w:type="spellEnd"/>
      <w:r w:rsidR="00462EE5" w:rsidRPr="00557893">
        <w:rPr>
          <w:rFonts w:ascii="Times New Roman" w:hAnsi="Times New Roman" w:cs="Times New Roman"/>
          <w:sz w:val="24"/>
          <w:szCs w:val="24"/>
        </w:rPr>
        <w:t xml:space="preserve">, Ponce and </w:t>
      </w:r>
      <w:proofErr w:type="spellStart"/>
      <w:r w:rsidR="00462EE5" w:rsidRPr="00557893">
        <w:rPr>
          <w:rFonts w:ascii="Times New Roman" w:hAnsi="Times New Roman" w:cs="Times New Roman"/>
          <w:sz w:val="24"/>
          <w:szCs w:val="24"/>
        </w:rPr>
        <w:t>Rinc</w:t>
      </w:r>
      <w:del w:id="96" w:author="Juan C. Martínez Cruzado" w:date="2020-11-30T08:34:00Z">
        <w:r w:rsidR="00462EE5" w:rsidRPr="00557893" w:rsidDel="00AF1413">
          <w:rPr>
            <w:rFonts w:ascii="Times New Roman" w:hAnsi="Times New Roman" w:cs="Times New Roman"/>
            <w:sz w:val="24"/>
            <w:szCs w:val="24"/>
          </w:rPr>
          <w:delText>o</w:delText>
        </w:r>
      </w:del>
      <w:ins w:id="97" w:author="Juan C. Martínez Cruzado" w:date="2020-11-30T08:34:00Z">
        <w:r w:rsidR="00AF1413">
          <w:rPr>
            <w:rFonts w:ascii="Times New Roman" w:hAnsi="Times New Roman" w:cs="Times New Roman"/>
            <w:sz w:val="24"/>
            <w:szCs w:val="24"/>
          </w:rPr>
          <w:t>ó</w:t>
        </w:r>
      </w:ins>
      <w:r w:rsidR="00462EE5" w:rsidRPr="00557893">
        <w:rPr>
          <w:rFonts w:ascii="Times New Roman" w:hAnsi="Times New Roman" w:cs="Times New Roman"/>
          <w:sz w:val="24"/>
          <w:szCs w:val="24"/>
        </w:rPr>
        <w:t>n</w:t>
      </w:r>
      <w:proofErr w:type="spellEnd"/>
      <w:r w:rsidR="00462EE5" w:rsidRPr="00557893">
        <w:rPr>
          <w:rFonts w:ascii="Times New Roman" w:hAnsi="Times New Roman" w:cs="Times New Roman"/>
          <w:sz w:val="24"/>
          <w:szCs w:val="24"/>
        </w:rPr>
        <w:t xml:space="preserve">. </w:t>
      </w:r>
      <w:commentRangeEnd w:id="92"/>
      <w:r w:rsidR="00AF1413">
        <w:rPr>
          <w:rStyle w:val="CommentReference"/>
        </w:rPr>
        <w:commentReference w:id="92"/>
      </w:r>
      <w:r w:rsidR="00462EE5" w:rsidRPr="00557893">
        <w:rPr>
          <w:rFonts w:ascii="Times New Roman" w:hAnsi="Times New Roman" w:cs="Times New Roman"/>
          <w:sz w:val="24"/>
          <w:szCs w:val="24"/>
        </w:rPr>
        <w:t>A total of 44 specimens were collected</w:t>
      </w:r>
      <w:del w:id="98" w:author="Juan C. Martínez Cruzado" w:date="2020-11-30T08:35:00Z">
        <w:r w:rsidR="00462EE5" w:rsidRPr="00557893" w:rsidDel="00AF1413">
          <w:rPr>
            <w:rFonts w:ascii="Times New Roman" w:hAnsi="Times New Roman" w:cs="Times New Roman"/>
            <w:sz w:val="24"/>
            <w:szCs w:val="24"/>
          </w:rPr>
          <w:delText xml:space="preserve"> across the island</w:delText>
        </w:r>
      </w:del>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5F3371">
        <w:rPr>
          <w:rFonts w:ascii="Times New Roman" w:hAnsi="Times New Roman" w:cs="Times New Roman"/>
          <w:b/>
          <w:sz w:val="24"/>
          <w:szCs w:val="24"/>
        </w:rPr>
        <w:t>Figure 2</w:t>
      </w:r>
      <w:r w:rsidR="00462EE5" w:rsidRPr="00557893">
        <w:rPr>
          <w:rFonts w:ascii="Times New Roman" w:hAnsi="Times New Roman" w:cs="Times New Roman"/>
          <w:bCs/>
          <w:sz w:val="24"/>
          <w:szCs w:val="24"/>
        </w:rPr>
        <w:t>)</w:t>
      </w:r>
      <w:r w:rsidR="00462EE5" w:rsidRPr="00557893">
        <w:rPr>
          <w:rFonts w:ascii="Times New Roman" w:hAnsi="Times New Roman" w:cs="Times New Roman"/>
          <w:sz w:val="24"/>
          <w:szCs w:val="24"/>
        </w:rPr>
        <w:t>.</w:t>
      </w:r>
    </w:p>
    <w:commentRangeStart w:id="99"/>
    <w:p w14:paraId="40721939" w14:textId="77777777" w:rsidR="00462EE5" w:rsidRPr="00557893" w:rsidRDefault="00462EE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mc:AlternateContent>
          <mc:Choice Requires="wps">
            <w:drawing>
              <wp:inline distT="0" distB="0" distL="0" distR="0" wp14:anchorId="1B2BA8A6" wp14:editId="0972185E">
                <wp:extent cx="5995555" cy="7207827"/>
                <wp:effectExtent l="0" t="0" r="24765" b="12700"/>
                <wp:docPr id="1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555" cy="7207827"/>
                        </a:xfrm>
                        <a:prstGeom prst="rect">
                          <a:avLst/>
                        </a:prstGeom>
                        <a:solidFill>
                          <a:srgbClr val="FFFFFF"/>
                        </a:solidFill>
                        <a:ln w="9525">
                          <a:solidFill>
                            <a:srgbClr val="000000"/>
                          </a:solidFill>
                          <a:miter lim="800000"/>
                          <a:headEnd/>
                          <a:tailEnd/>
                        </a:ln>
                      </wps:spPr>
                      <wps:txbx>
                        <w:txbxContent>
                          <w:p w14:paraId="0581B275" w14:textId="77777777" w:rsidR="00291E69" w:rsidRDefault="00291E69" w:rsidP="00462EE5">
                            <w:r>
                              <w:t>A</w:t>
                            </w:r>
                          </w:p>
                          <w:p w14:paraId="5BA7DA11" w14:textId="77777777" w:rsidR="00291E69" w:rsidRDefault="00291E69" w:rsidP="00462EE5">
                            <w:r w:rsidRPr="00BB68C9">
                              <w:rPr>
                                <w:rFonts w:ascii="Times New Roman" w:hAnsi="Times New Roman" w:cs="Times New Roman"/>
                                <w:noProof/>
                                <w:sz w:val="24"/>
                                <w:szCs w:val="24"/>
                              </w:rPr>
                              <w:drawing>
                                <wp:inline distT="0" distB="0" distL="0" distR="0" wp14:anchorId="119C0144" wp14:editId="50D2467C">
                                  <wp:extent cx="5887720" cy="4336300"/>
                                  <wp:effectExtent l="0" t="0" r="17780" b="7620"/>
                                  <wp:docPr id="1" name="Chart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65946B" w14:textId="77777777" w:rsidR="00291E69" w:rsidRDefault="00291E69" w:rsidP="00462EE5">
                            <w:r>
                              <w:t>B</w:t>
                            </w:r>
                          </w:p>
                          <w:p w14:paraId="40FBA955" w14:textId="77777777" w:rsidR="00291E69" w:rsidRDefault="00291E69" w:rsidP="00462EE5">
                            <w:r w:rsidRPr="00BB68C9">
                              <w:rPr>
                                <w:rFonts w:ascii="Times New Roman" w:hAnsi="Times New Roman" w:cs="Times New Roman"/>
                                <w:noProof/>
                                <w:sz w:val="24"/>
                                <w:szCs w:val="24"/>
                              </w:rPr>
                              <w:drawing>
                                <wp:inline distT="0" distB="0" distL="0" distR="0" wp14:anchorId="18C6A441" wp14:editId="17981534">
                                  <wp:extent cx="5818179" cy="2134224"/>
                                  <wp:effectExtent l="0" t="0" r="0" b="0"/>
                                  <wp:docPr id="13" name="Picture 2" descr="Char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9C9B2F-8BAF-475B-8AE0-9F1372D69BA1}"/>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7135" t="27257" r="17587" b="30174"/>
                                          <a:stretch/>
                                        </pic:blipFill>
                                        <pic:spPr bwMode="auto">
                                          <a:xfrm>
                                            <a:off x="0" y="0"/>
                                            <a:ext cx="5872243" cy="21540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BA8A6" id="Text Box 2" o:spid="_x0000_s1027" type="#_x0000_t202" style="width:472.1pt;height:5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">
                <v:textbox>
                  <w:txbxContent>
                    <w:p w14:paraId="0581B275" w14:textId="77777777" w:rsidR="00E23A44" w:rsidRDefault="00E23A44" w:rsidP="00462EE5">
                      <w:r>
                        <w:t>A</w:t>
                      </w:r>
                    </w:p>
                    <w:p w14:paraId="5BA7DA11" w14:textId="77777777" w:rsidR="00E23A44" w:rsidRDefault="00E23A44" w:rsidP="00462EE5">
                      <w:r w:rsidRPr="00BB68C9">
                        <w:rPr>
                          <w:rFonts w:ascii="Times New Roman" w:hAnsi="Times New Roman" w:cs="Times New Roman"/>
                          <w:noProof/>
                          <w:sz w:val="24"/>
                          <w:szCs w:val="24"/>
                        </w:rPr>
                        <w:drawing>
                          <wp:inline distT="0" distB="0" distL="0" distR="0" wp14:anchorId="119C0144" wp14:editId="50D2467C">
                            <wp:extent cx="5887720" cy="4336300"/>
                            <wp:effectExtent l="0" t="0" r="17780" b="7620"/>
                            <wp:docPr id="1" name="Chart 1">
                              <a:extLst xmlns:a="http://schemas.openxmlformats.org/drawingml/2006/main">
                                <a:ext uri="{FF2B5EF4-FFF2-40B4-BE49-F238E27FC236}">
                                  <a16:creationId xmlns:a16="http://schemas.microsoft.com/office/drawing/2014/main"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165946B" w14:textId="77777777" w:rsidR="00E23A44" w:rsidRDefault="00E23A44" w:rsidP="00462EE5">
                      <w:r>
                        <w:t>B</w:t>
                      </w:r>
                    </w:p>
                    <w:p w14:paraId="40FBA955" w14:textId="77777777" w:rsidR="00E23A44" w:rsidRDefault="00E23A44" w:rsidP="00462EE5">
                      <w:r w:rsidRPr="00BB68C9">
                        <w:rPr>
                          <w:rFonts w:ascii="Times New Roman" w:hAnsi="Times New Roman" w:cs="Times New Roman"/>
                          <w:noProof/>
                          <w:sz w:val="24"/>
                          <w:szCs w:val="24"/>
                        </w:rPr>
                        <w:drawing>
                          <wp:inline distT="0" distB="0" distL="0" distR="0" wp14:anchorId="18C6A441" wp14:editId="17981534">
                            <wp:extent cx="5818179" cy="2134224"/>
                            <wp:effectExtent l="0" t="0" r="0" b="0"/>
                            <wp:docPr id="13" name="Picture 2" descr="Chart&#10;&#10;Description automatically generated">
                              <a:extLst xmlns:a="http://schemas.openxmlformats.org/drawingml/2006/main">
                                <a:ext uri="{FF2B5EF4-FFF2-40B4-BE49-F238E27FC236}">
                                  <a16:creationId xmlns:a16="http://schemas.microsoft.com/office/drawing/2014/main"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89C9B2F-8BAF-475B-8AE0-9F1372D69BA1}"/>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7135" t="27257" r="17587" b="30174"/>
                                    <a:stretch/>
                                  </pic:blipFill>
                                  <pic:spPr bwMode="auto">
                                    <a:xfrm>
                                      <a:off x="0" y="0"/>
                                      <a:ext cx="5872243" cy="21540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commentRangeEnd w:id="99"/>
      <w:r w:rsidR="00AF1413">
        <w:rPr>
          <w:rStyle w:val="CommentReference"/>
        </w:rPr>
        <w:commentReference w:id="99"/>
      </w:r>
    </w:p>
    <w:p w14:paraId="3293CB08" w14:textId="2F1118EE" w:rsidR="00462EE5" w:rsidRPr="00557893" w:rsidRDefault="00462EE5" w:rsidP="00557893">
      <w:pPr>
        <w:jc w:val="both"/>
        <w:rPr>
          <w:rFonts w:ascii="Times New Roman" w:hAnsi="Times New Roman" w:cs="Times New Roman"/>
          <w:sz w:val="24"/>
          <w:szCs w:val="24"/>
        </w:rPr>
      </w:pPr>
      <w:proofErr w:type="gramStart"/>
      <w:r w:rsidRPr="005F3371">
        <w:rPr>
          <w:rFonts w:ascii="Times New Roman" w:hAnsi="Times New Roman" w:cs="Times New Roman"/>
          <w:b/>
          <w:sz w:val="24"/>
          <w:szCs w:val="24"/>
        </w:rPr>
        <w:t xml:space="preserve">Figure </w:t>
      </w:r>
      <w:r w:rsidR="00116F90" w:rsidRPr="005F3371">
        <w:rPr>
          <w:rFonts w:ascii="Times New Roman" w:hAnsi="Times New Roman" w:cs="Times New Roman"/>
          <w:b/>
          <w:sz w:val="24"/>
          <w:szCs w:val="24"/>
        </w:rPr>
        <w:t>2</w:t>
      </w:r>
      <w:r w:rsidRPr="005F3371">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i/>
          <w:iCs/>
          <w:sz w:val="24"/>
          <w:szCs w:val="24"/>
        </w:rPr>
        <w:t>Sea urchin collection distribution by location and size.</w:t>
      </w:r>
      <w:proofErr w:type="gramEnd"/>
      <w:r w:rsidRPr="00557893">
        <w:rPr>
          <w:rFonts w:ascii="Times New Roman" w:hAnsi="Times New Roman" w:cs="Times New Roman"/>
          <w:sz w:val="24"/>
          <w:szCs w:val="24"/>
        </w:rPr>
        <w:t xml:space="preserve"> A total of </w:t>
      </w:r>
      <w:commentRangeStart w:id="100"/>
      <w:r w:rsidRPr="00557893">
        <w:rPr>
          <w:rFonts w:ascii="Times New Roman" w:hAnsi="Times New Roman" w:cs="Times New Roman"/>
          <w:sz w:val="24"/>
          <w:szCs w:val="24"/>
        </w:rPr>
        <w:t>44</w:t>
      </w:r>
      <w:commentRangeEnd w:id="100"/>
      <w:r w:rsidR="00AF1413">
        <w:rPr>
          <w:rStyle w:val="CommentReference"/>
        </w:rPr>
        <w:commentReference w:id="100"/>
      </w:r>
      <w:r w:rsidRPr="00557893">
        <w:rPr>
          <w:rFonts w:ascii="Times New Roman" w:hAnsi="Times New Roman" w:cs="Times New Roman"/>
          <w:sz w:val="24"/>
          <w:szCs w:val="24"/>
        </w:rPr>
        <w:t xml:space="preserve"> sea urchins were collected from the eight named municipalities in Puerto Rico (A).  The </w:t>
      </w:r>
      <w:proofErr w:type="gramStart"/>
      <w:r w:rsidRPr="00557893">
        <w:rPr>
          <w:rFonts w:ascii="Times New Roman" w:hAnsi="Times New Roman" w:cs="Times New Roman"/>
          <w:sz w:val="24"/>
          <w:szCs w:val="24"/>
        </w:rPr>
        <w:t>number of collected animal samples, one per animal, are</w:t>
      </w:r>
      <w:proofErr w:type="gramEnd"/>
      <w:r w:rsidRPr="00557893">
        <w:rPr>
          <w:rFonts w:ascii="Times New Roman" w:hAnsi="Times New Roman" w:cs="Times New Roman"/>
          <w:sz w:val="24"/>
          <w:szCs w:val="24"/>
        </w:rPr>
        <w:t xml:space="preserve"> shown according to the size of the animal, as given by the diameter in inches (in).  The locations of each collection site are indicated with a red open </w:t>
      </w:r>
      <w:r w:rsidRPr="00557893">
        <w:rPr>
          <w:rFonts w:ascii="Times New Roman" w:hAnsi="Times New Roman" w:cs="Times New Roman"/>
          <w:sz w:val="24"/>
          <w:szCs w:val="24"/>
        </w:rPr>
        <w:lastRenderedPageBreak/>
        <w:t xml:space="preserve">teardrop pin (B), which includes: Ceiba (18°13'07.8"N 65°36'15.4"W), Culebra (18°18'08.8"N 65°18'33.8"W),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(17°56'05.2"N 66°57'25.6"W),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(17°55'51.3"N 66°09'41.0"W; 17°55'47.3"N 66°09'32.1"W), Isabella (18°30'56.8"N 67°06'00.6"W), Luquillo (18°23'15.3"N 65°43'10.6"W), Ponce (17°57'50.5"N 66°36'35.9"W; 17°58'20.7"N 66°37'04.5"W; 17°57'54.5"N 66°36'28.1"W) and Rincon (18°20'35.2"N 67°15'36.5"W). A total of 44 samples were collected from Rincon (n=10),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(n=3), </w:t>
      </w:r>
      <w:proofErr w:type="gramStart"/>
      <w:r w:rsidRPr="00557893">
        <w:rPr>
          <w:rFonts w:ascii="Times New Roman" w:hAnsi="Times New Roman" w:cs="Times New Roman"/>
          <w:sz w:val="24"/>
          <w:szCs w:val="24"/>
        </w:rPr>
        <w:t>Ponce(</w:t>
      </w:r>
      <w:proofErr w:type="gramEnd"/>
      <w:r w:rsidRPr="00557893">
        <w:rPr>
          <w:rFonts w:ascii="Times New Roman" w:hAnsi="Times New Roman" w:cs="Times New Roman"/>
          <w:sz w:val="24"/>
          <w:szCs w:val="24"/>
        </w:rPr>
        <w:t xml:space="preserve">n=3), Isabella (n=5), Luquillo (n=5), Culebra (n=7), </w:t>
      </w:r>
      <w:proofErr w:type="spellStart"/>
      <w:r w:rsidRPr="00557893">
        <w:rPr>
          <w:rFonts w:ascii="Times New Roman" w:hAnsi="Times New Roman" w:cs="Times New Roman"/>
          <w:sz w:val="24"/>
          <w:szCs w:val="24"/>
        </w:rPr>
        <w:t>Ceiba</w:t>
      </w:r>
      <w:proofErr w:type="spellEnd"/>
      <w:r w:rsidRPr="00557893">
        <w:rPr>
          <w:rFonts w:ascii="Times New Roman" w:hAnsi="Times New Roman" w:cs="Times New Roman"/>
          <w:sz w:val="24"/>
          <w:szCs w:val="24"/>
        </w:rPr>
        <w:t xml:space="preserve"> (n=9),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(n=2).</w:t>
      </w:r>
    </w:p>
    <w:p w14:paraId="6B96EBE0" w14:textId="79231A68" w:rsidR="006337ED"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Once the specimens were physically separated from the environment, they were placed in a diving bag to transport outside of the water. Outside of the water, the specimens were placed in sea water to reduce harm until the individuals were measured and prepared for gut tissue collection</w:t>
      </w:r>
      <w:r w:rsidR="00447E7D" w:rsidRPr="00557893">
        <w:rPr>
          <w:rFonts w:ascii="Times New Roman" w:hAnsi="Times New Roman" w:cs="Times New Roman"/>
          <w:sz w:val="24"/>
          <w:szCs w:val="24"/>
        </w:rPr>
        <w:t xml:space="preserve"> </w:t>
      </w:r>
      <w:r w:rsidR="00447E7D" w:rsidRPr="00557893">
        <w:rPr>
          <w:rFonts w:ascii="Times New Roman" w:hAnsi="Times New Roman" w:cs="Times New Roman"/>
          <w:bCs/>
          <w:sz w:val="24"/>
          <w:szCs w:val="24"/>
        </w:rPr>
        <w:t>(</w:t>
      </w:r>
      <w:r w:rsidR="00447E7D" w:rsidRPr="00CE4EF4">
        <w:rPr>
          <w:rFonts w:ascii="Times New Roman" w:hAnsi="Times New Roman" w:cs="Times New Roman"/>
          <w:b/>
          <w:sz w:val="24"/>
          <w:szCs w:val="24"/>
        </w:rPr>
        <w:t>Figure 3</w:t>
      </w:r>
      <w:r w:rsidR="00447E7D" w:rsidRPr="00557893">
        <w:rPr>
          <w:rFonts w:ascii="Times New Roman" w:hAnsi="Times New Roman" w:cs="Times New Roman"/>
          <w:bCs/>
          <w:sz w:val="24"/>
          <w:szCs w:val="24"/>
        </w:rPr>
        <w:t>)</w:t>
      </w:r>
      <w:r w:rsidRPr="00557893">
        <w:rPr>
          <w:rFonts w:ascii="Times New Roman" w:hAnsi="Times New Roman" w:cs="Times New Roman"/>
          <w:bCs/>
          <w:sz w:val="24"/>
          <w:szCs w:val="24"/>
        </w:rPr>
        <w:t>.</w:t>
      </w:r>
    </w:p>
    <w:p w14:paraId="2CCB95CE" w14:textId="266DF318" w:rsidR="00F75464" w:rsidRPr="00557893" w:rsidRDefault="00F75464"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Additional</w:t>
      </w:r>
      <w:ins w:id="101" w:author="Juan C. Martínez Cruzado" w:date="2020-11-30T08:39:00Z">
        <w:r w:rsidR="00DE642C">
          <w:rPr>
            <w:rFonts w:ascii="Times New Roman" w:hAnsi="Times New Roman" w:cs="Times New Roman"/>
            <w:sz w:val="24"/>
            <w:szCs w:val="24"/>
          </w:rPr>
          <w:t xml:space="preserve"> environmental</w:t>
        </w:r>
      </w:ins>
      <w:r w:rsidRPr="00557893">
        <w:rPr>
          <w:rFonts w:ascii="Times New Roman" w:hAnsi="Times New Roman" w:cs="Times New Roman"/>
          <w:sz w:val="24"/>
          <w:szCs w:val="24"/>
        </w:rPr>
        <w:t xml:space="preserve"> data was collected during animal sampling.</w:t>
      </w:r>
      <w:r w:rsidR="00670829"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diameter of each animal was measured and recorded in inches. The relative surface water current was recorded as calm, medium or strong according </w:t>
      </w:r>
      <w:r w:rsidR="009D3740" w:rsidRPr="00557893">
        <w:rPr>
          <w:rFonts w:ascii="Times New Roman" w:hAnsi="Times New Roman" w:cs="Times New Roman"/>
          <w:sz w:val="24"/>
          <w:szCs w:val="24"/>
        </w:rPr>
        <w:t>to the</w:t>
      </w:r>
      <w:r w:rsidRPr="00557893">
        <w:rPr>
          <w:rFonts w:ascii="Times New Roman" w:hAnsi="Times New Roman" w:cs="Times New Roman"/>
          <w:sz w:val="24"/>
          <w:szCs w:val="24"/>
        </w:rPr>
        <w:t xml:space="preserve"> </w:t>
      </w:r>
      <w:r w:rsidR="00670829" w:rsidRPr="00557893">
        <w:rPr>
          <w:rFonts w:ascii="Times New Roman" w:hAnsi="Times New Roman" w:cs="Times New Roman"/>
          <w:sz w:val="24"/>
          <w:szCs w:val="24"/>
        </w:rPr>
        <w:t>cardinal</w:t>
      </w:r>
      <w:r w:rsidRPr="00557893">
        <w:rPr>
          <w:rFonts w:ascii="Times New Roman" w:hAnsi="Times New Roman" w:cs="Times New Roman"/>
          <w:sz w:val="24"/>
          <w:szCs w:val="24"/>
        </w:rPr>
        <w:t xml:space="preserve"> sample location site, which is defined as calm in the south facing the Caribbean Sea, strong to the north facing the Atlantic Ocean and medium in the east and west, according to these positions between the Caribbean Sea and Atlantic Ocean.</w:t>
      </w:r>
    </w:p>
    <w:p w14:paraId="2493FB8B" w14:textId="77777777"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Tissue Collection</w:t>
      </w:r>
    </w:p>
    <w:p w14:paraId="763096D5" w14:textId="77777777" w:rsidR="009000C0"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Sea urchin gut samples were collected at each site to avoid overstressing the animal, potentially risk contamination, or even potentially change microbiome composition. Once the individuals were measured their spines were cut out and an incision was made in the test surrounding the </w:t>
      </w:r>
      <w:proofErr w:type="spellStart"/>
      <w:r w:rsidRPr="00557893">
        <w:rPr>
          <w:rFonts w:ascii="Times New Roman" w:hAnsi="Times New Roman" w:cs="Times New Roman"/>
          <w:sz w:val="24"/>
          <w:szCs w:val="24"/>
        </w:rPr>
        <w:t>peristomial</w:t>
      </w:r>
      <w:proofErr w:type="spellEnd"/>
      <w:r w:rsidRPr="00557893">
        <w:rPr>
          <w:rFonts w:ascii="Times New Roman" w:hAnsi="Times New Roman" w:cs="Times New Roman"/>
          <w:sz w:val="24"/>
          <w:szCs w:val="24"/>
        </w:rPr>
        <w:t xml:space="preserve"> membrane using ethanol sterilized scissors dissecting around the mouth</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C</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The </w:t>
      </w:r>
      <w:proofErr w:type="spellStart"/>
      <w:r w:rsidRPr="00557893">
        <w:rPr>
          <w:rFonts w:ascii="Times New Roman" w:hAnsi="Times New Roman" w:cs="Times New Roman"/>
          <w:sz w:val="24"/>
          <w:szCs w:val="24"/>
        </w:rPr>
        <w:t>peristomial</w:t>
      </w:r>
      <w:proofErr w:type="spellEnd"/>
      <w:r w:rsidRPr="00557893">
        <w:rPr>
          <w:rFonts w:ascii="Times New Roman" w:hAnsi="Times New Roman" w:cs="Times New Roman"/>
          <w:sz w:val="24"/>
          <w:szCs w:val="24"/>
        </w:rPr>
        <w:t xml:space="preserve"> membrane, along with the nested mouth (</w:t>
      </w:r>
      <w:proofErr w:type="spellStart"/>
      <w:r w:rsidRPr="00557893">
        <w:rPr>
          <w:rFonts w:ascii="Times New Roman" w:hAnsi="Times New Roman" w:cs="Times New Roman"/>
          <w:sz w:val="24"/>
          <w:szCs w:val="24"/>
        </w:rPr>
        <w:t>Artistotle’s</w:t>
      </w:r>
      <w:proofErr w:type="spellEnd"/>
      <w:r w:rsidRPr="00557893">
        <w:rPr>
          <w:rFonts w:ascii="Times New Roman" w:hAnsi="Times New Roman" w:cs="Times New Roman"/>
          <w:sz w:val="24"/>
          <w:szCs w:val="24"/>
        </w:rPr>
        <w:t xml:space="preserve"> Lantern) was lifted from the animal and the gut was collected using ethanol sterilized tweezers</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D</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00297A31" w:rsidRPr="00557893">
        <w:rPr>
          <w:rFonts w:ascii="Times New Roman" w:hAnsi="Times New Roman" w:cs="Times New Roman"/>
          <w:sz w:val="24"/>
          <w:szCs w:val="24"/>
        </w:rPr>
        <w:t>The samples were placed in a 1.5mL tube and held on ice while in immediate transition for storage in a -20 C freezer.</w:t>
      </w:r>
    </w:p>
    <w:p w14:paraId="58475C7C" w14:textId="3448C0CC" w:rsidR="006B6818" w:rsidRPr="00557893" w:rsidRDefault="00462EE5"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mc:AlternateContent>
          <mc:Choice Requires="wps">
            <w:drawing>
              <wp:anchor distT="45720" distB="45720" distL="114300" distR="114300" simplePos="0" relativeHeight="251673600" behindDoc="0" locked="0" layoutInCell="1" allowOverlap="1" wp14:anchorId="6A575525" wp14:editId="224D14E2">
                <wp:simplePos x="0" y="0"/>
                <wp:positionH relativeFrom="margin">
                  <wp:align>left</wp:align>
                </wp:positionH>
                <wp:positionV relativeFrom="paragraph">
                  <wp:posOffset>4445</wp:posOffset>
                </wp:positionV>
                <wp:extent cx="3604260" cy="3566160"/>
                <wp:effectExtent l="0" t="0" r="15240" b="1524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3566160"/>
                        </a:xfrm>
                        <a:prstGeom prst="rect">
                          <a:avLst/>
                        </a:prstGeom>
                        <a:solidFill>
                          <a:srgbClr val="FFFFFF"/>
                        </a:solidFill>
                        <a:ln w="9525">
                          <a:solidFill>
                            <a:srgbClr val="000000"/>
                          </a:solidFill>
                          <a:miter lim="800000"/>
                          <a:headEnd/>
                          <a:tailEnd/>
                        </a:ln>
                      </wps:spPr>
                      <wps:txbx>
                        <w:txbxContent>
                          <w:p w14:paraId="203545BD" w14:textId="77777777" w:rsidR="00291E69" w:rsidRDefault="00291E69" w:rsidP="00462EE5">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575525" id="_x0000_s1028" type="#_x0000_t202" style="position:absolute;left:0;text-align:left;margin-left:0;margin-top:.35pt;width:283.8pt;height:280.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">
                <v:textbox>
                  <w:txbxContent>
                    <w:p w14:paraId="203545BD" w14:textId="77777777" w:rsidR="00E23A44" w:rsidRDefault="00E23A44" w:rsidP="00462EE5">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v:textbox>
                <w10:wrap type="square" anchorx="margin"/>
              </v:shape>
            </w:pict>
          </mc:Fallback>
        </mc:AlternateContent>
      </w:r>
      <w:proofErr w:type="gramStart"/>
      <w:r w:rsidR="006B6818" w:rsidRPr="005F3371">
        <w:rPr>
          <w:rFonts w:ascii="Times New Roman" w:hAnsi="Times New Roman" w:cs="Times New Roman"/>
          <w:b/>
          <w:sz w:val="24"/>
          <w:szCs w:val="24"/>
        </w:rPr>
        <w:t xml:space="preserve">Figure </w:t>
      </w:r>
      <w:r w:rsidR="00421CF9" w:rsidRPr="005F3371">
        <w:rPr>
          <w:rFonts w:ascii="Times New Roman" w:hAnsi="Times New Roman" w:cs="Times New Roman"/>
          <w:b/>
          <w:sz w:val="24"/>
          <w:szCs w:val="24"/>
        </w:rPr>
        <w:t>3</w:t>
      </w:r>
      <w:r w:rsidR="006B6818" w:rsidRPr="00557893">
        <w:rPr>
          <w:rFonts w:ascii="Times New Roman" w:hAnsi="Times New Roman" w:cs="Times New Roman"/>
          <w:bCs/>
          <w:sz w:val="24"/>
          <w:szCs w:val="24"/>
        </w:rPr>
        <w:t>.</w:t>
      </w:r>
      <w:proofErr w:type="gramEnd"/>
      <w:r w:rsidR="006B6818" w:rsidRPr="00557893">
        <w:rPr>
          <w:rFonts w:ascii="Times New Roman" w:hAnsi="Times New Roman" w:cs="Times New Roman"/>
          <w:sz w:val="24"/>
          <w:szCs w:val="24"/>
        </w:rPr>
        <w:t xml:space="preserve"> Animal measurement and sample collection.</w:t>
      </w:r>
      <w:r w:rsidR="008D7F30" w:rsidRPr="00557893">
        <w:rPr>
          <w:rFonts w:ascii="Times New Roman" w:hAnsi="Times New Roman" w:cs="Times New Roman"/>
          <w:sz w:val="24"/>
          <w:szCs w:val="24"/>
        </w:rPr>
        <w:t xml:space="preserve"> </w:t>
      </w:r>
      <w:r w:rsidR="006B6818" w:rsidRPr="00557893">
        <w:rPr>
          <w:rFonts w:ascii="Times New Roman" w:hAnsi="Times New Roman" w:cs="Times New Roman"/>
          <w:sz w:val="24"/>
          <w:szCs w:val="24"/>
        </w:rPr>
        <w:t xml:space="preserve">Relative specimen size is shown in (A). The diameter of the body test size was measured in inches (B). Sea urchin spines were cut prior to dissection. An incision was made through the peristomal membrane (C) to gain access to the inner wall and remove the Aristotle’s lantern (mouth structure), prior to making a continuous circular incision to split the animal into two sections for </w:t>
      </w:r>
      <w:r w:rsidR="006B6818" w:rsidRPr="00557893">
        <w:rPr>
          <w:rFonts w:ascii="Times New Roman" w:hAnsi="Times New Roman" w:cs="Times New Roman"/>
          <w:sz w:val="24"/>
          <w:szCs w:val="24"/>
        </w:rPr>
        <w:lastRenderedPageBreak/>
        <w:t>sampling (D). A sample of the intestine tissue (</w:t>
      </w:r>
      <w:r w:rsidR="00520455" w:rsidRPr="00557893">
        <w:rPr>
          <w:rFonts w:ascii="Times New Roman" w:hAnsi="Times New Roman" w:cs="Times New Roman"/>
          <w:sz w:val="24"/>
          <w:szCs w:val="24"/>
        </w:rPr>
        <w:t>g</w:t>
      </w:r>
      <w:r w:rsidR="006B6818" w:rsidRPr="00557893">
        <w:rPr>
          <w:rFonts w:ascii="Times New Roman" w:hAnsi="Times New Roman" w:cs="Times New Roman"/>
          <w:sz w:val="24"/>
          <w:szCs w:val="24"/>
        </w:rPr>
        <w:t xml:space="preserve">rey arrow in D) was placed in a sterile tube and stored on ice during transit to the lab. </w:t>
      </w:r>
    </w:p>
    <w:p w14:paraId="262E7D4A" w14:textId="0C35F283" w:rsidR="00462EE5" w:rsidRPr="00557893" w:rsidRDefault="00462EE5" w:rsidP="00557893">
      <w:pPr>
        <w:jc w:val="both"/>
        <w:rPr>
          <w:rFonts w:ascii="Times New Roman" w:hAnsi="Times New Roman" w:cs="Times New Roman"/>
          <w:sz w:val="24"/>
          <w:szCs w:val="24"/>
        </w:rPr>
      </w:pPr>
    </w:p>
    <w:p w14:paraId="0CA5369A" w14:textId="77777777" w:rsidR="005140F6" w:rsidRPr="00557893" w:rsidRDefault="005140F6" w:rsidP="00557893">
      <w:pPr>
        <w:jc w:val="both"/>
        <w:rPr>
          <w:rFonts w:ascii="Times New Roman" w:hAnsi="Times New Roman" w:cs="Times New Roman"/>
          <w:sz w:val="24"/>
          <w:szCs w:val="24"/>
        </w:rPr>
      </w:pPr>
    </w:p>
    <w:p w14:paraId="32306EDB" w14:textId="77777777"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Extraction</w:t>
      </w:r>
    </w:p>
    <w:p w14:paraId="0719A3B9" w14:textId="073810D5"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Sigma-Aldrich </w:t>
      </w:r>
      <w:proofErr w:type="spellStart"/>
      <w:r w:rsidRPr="00557893">
        <w:rPr>
          <w:rFonts w:ascii="Times New Roman" w:hAnsi="Times New Roman" w:cs="Times New Roman"/>
          <w:sz w:val="24"/>
          <w:szCs w:val="24"/>
        </w:rPr>
        <w:t>GenElute</w:t>
      </w:r>
      <w:proofErr w:type="spellEnd"/>
      <w:r w:rsidRPr="00557893">
        <w:rPr>
          <w:rFonts w:ascii="Times New Roman" w:hAnsi="Times New Roman" w:cs="Times New Roman"/>
          <w:sz w:val="24"/>
          <w:szCs w:val="24"/>
        </w:rPr>
        <w:t xml:space="preserve"> Stool DNA Isolation Kit was used to isolate DNA from the samples according to the manufacturer’s protocol. The DNA was eluted into 50 µL of </w:t>
      </w:r>
      <w:r w:rsidR="00FE5297" w:rsidRPr="00557893">
        <w:rPr>
          <w:rFonts w:ascii="Times New Roman" w:hAnsi="Times New Roman" w:cs="Times New Roman"/>
          <w:sz w:val="24"/>
          <w:szCs w:val="24"/>
        </w:rPr>
        <w:t xml:space="preserve">the </w:t>
      </w:r>
      <w:r w:rsidRPr="00557893">
        <w:rPr>
          <w:rFonts w:ascii="Times New Roman" w:hAnsi="Times New Roman" w:cs="Times New Roman"/>
          <w:sz w:val="24"/>
          <w:szCs w:val="24"/>
        </w:rPr>
        <w:t>company provided buffer and immediately placed in the -20 ˚C freezer for long-term storage.</w:t>
      </w:r>
    </w:p>
    <w:p w14:paraId="18BD6693" w14:textId="47B8E79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w:t>
      </w:r>
      <w:r w:rsidR="00B05DE9" w:rsidRPr="00557893">
        <w:rPr>
          <w:rFonts w:ascii="Times New Roman" w:hAnsi="Times New Roman" w:cs="Times New Roman"/>
          <w:i/>
          <w:iCs/>
          <w:sz w:val="24"/>
          <w:szCs w:val="24"/>
        </w:rPr>
        <w:t xml:space="preserve"> -</w:t>
      </w:r>
      <w:r w:rsidR="005E77F6" w:rsidRPr="00557893">
        <w:rPr>
          <w:rFonts w:ascii="Times New Roman" w:hAnsi="Times New Roman" w:cs="Times New Roman"/>
          <w:i/>
          <w:iCs/>
          <w:sz w:val="24"/>
          <w:szCs w:val="24"/>
        </w:rPr>
        <w:t xml:space="preserve"> </w:t>
      </w:r>
      <w:r w:rsidRPr="00557893">
        <w:rPr>
          <w:rFonts w:ascii="Times New Roman" w:hAnsi="Times New Roman" w:cs="Times New Roman"/>
          <w:i/>
          <w:iCs/>
          <w:sz w:val="24"/>
          <w:szCs w:val="24"/>
        </w:rPr>
        <w:t>16S V4 Region</w:t>
      </w:r>
    </w:p>
    <w:p w14:paraId="2CD3B3EE" w14:textId="26361C40" w:rsidR="00197917" w:rsidRPr="00557893" w:rsidRDefault="00B05DE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Samples were prepared for 16S rRNA targeted sequencing in the variable V3 and V4 region of the gene using the 16S Metagenomic Sequencing Library Preparation kit.  Sequencing was performed on an </w:t>
      </w:r>
      <w:proofErr w:type="spellStart"/>
      <w:r w:rsidRPr="00557893">
        <w:rPr>
          <w:rFonts w:ascii="Times New Roman" w:hAnsi="Times New Roman" w:cs="Times New Roman"/>
          <w:sz w:val="24"/>
          <w:szCs w:val="24"/>
        </w:rPr>
        <w:t>Illumina</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MiSeq</w:t>
      </w:r>
      <w:proofErr w:type="spellEnd"/>
      <w:r w:rsidRPr="00557893">
        <w:rPr>
          <w:rFonts w:ascii="Times New Roman" w:hAnsi="Times New Roman" w:cs="Times New Roman"/>
          <w:sz w:val="24"/>
          <w:szCs w:val="24"/>
        </w:rPr>
        <w:t xml:space="preserve"> sequencing system that generated raw paired end reads.  Sample preparation and sequencing were performed at the Ponce School of Medicine core sequencing facility.</w:t>
      </w:r>
    </w:p>
    <w:p w14:paraId="796B3168" w14:textId="6313A028" w:rsidR="00171031" w:rsidRPr="00557893" w:rsidRDefault="00B05DE9"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 -</w:t>
      </w:r>
      <w:r w:rsidR="005E77F6" w:rsidRPr="00557893">
        <w:rPr>
          <w:rFonts w:ascii="Times New Roman" w:hAnsi="Times New Roman" w:cs="Times New Roman"/>
          <w:i/>
          <w:iCs/>
          <w:sz w:val="24"/>
          <w:szCs w:val="24"/>
        </w:rPr>
        <w:t xml:space="preserve"> </w:t>
      </w:r>
      <w:proofErr w:type="spellStart"/>
      <w:r w:rsidR="00171031" w:rsidRPr="00557893">
        <w:rPr>
          <w:rFonts w:ascii="Times New Roman" w:hAnsi="Times New Roman" w:cs="Times New Roman"/>
          <w:i/>
          <w:iCs/>
          <w:sz w:val="24"/>
          <w:szCs w:val="24"/>
        </w:rPr>
        <w:t>Cytochrome</w:t>
      </w:r>
      <w:ins w:id="102" w:author="Juan C. Martínez Cruzado" w:date="2020-11-30T08:39:00Z">
        <w:r w:rsidR="00DE642C">
          <w:rPr>
            <w:rFonts w:ascii="Times New Roman" w:hAnsi="Times New Roman" w:cs="Times New Roman"/>
            <w:i/>
            <w:iCs/>
            <w:sz w:val="24"/>
            <w:szCs w:val="24"/>
          </w:rPr>
          <w:t>b</w:t>
        </w:r>
      </w:ins>
      <w:del w:id="103" w:author="Juan C. Martínez Cruzado" w:date="2020-11-30T08:39:00Z">
        <w:r w:rsidR="00171031" w:rsidRPr="00557893" w:rsidDel="00DE642C">
          <w:rPr>
            <w:rFonts w:ascii="Times New Roman" w:hAnsi="Times New Roman" w:cs="Times New Roman"/>
            <w:i/>
            <w:iCs/>
            <w:sz w:val="24"/>
            <w:szCs w:val="24"/>
          </w:rPr>
          <w:delText xml:space="preserve"> </w:delText>
        </w:r>
      </w:del>
      <w:r w:rsidR="00171031" w:rsidRPr="00557893">
        <w:rPr>
          <w:rFonts w:ascii="Times New Roman" w:hAnsi="Times New Roman" w:cs="Times New Roman"/>
          <w:i/>
          <w:iCs/>
          <w:sz w:val="24"/>
          <w:szCs w:val="24"/>
        </w:rPr>
        <w:t>B</w:t>
      </w:r>
      <w:proofErr w:type="spellEnd"/>
      <w:r w:rsidR="005E77F6" w:rsidRPr="00557893">
        <w:rPr>
          <w:rFonts w:ascii="Times New Roman" w:hAnsi="Times New Roman" w:cs="Times New Roman"/>
          <w:i/>
          <w:iCs/>
          <w:sz w:val="24"/>
          <w:szCs w:val="24"/>
        </w:rPr>
        <w:t xml:space="preserve"> Region</w:t>
      </w:r>
    </w:p>
    <w:p w14:paraId="205F78CC" w14:textId="799165E5" w:rsidR="00311474" w:rsidRPr="00557893" w:rsidRDefault="00FC1558"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A subset of the 44 DNA samples (n=</w:t>
      </w:r>
      <w:r w:rsidR="000C296E" w:rsidRPr="00557893">
        <w:rPr>
          <w:rFonts w:ascii="Times New Roman" w:hAnsi="Times New Roman" w:cs="Times New Roman"/>
          <w:sz w:val="24"/>
          <w:szCs w:val="24"/>
        </w:rPr>
        <w:t>21</w:t>
      </w:r>
      <w:r w:rsidRPr="00557893">
        <w:rPr>
          <w:rFonts w:ascii="Times New Roman" w:hAnsi="Times New Roman" w:cs="Times New Roman"/>
          <w:sz w:val="24"/>
          <w:szCs w:val="24"/>
        </w:rPr>
        <w:t>) were subjected to PCR amplification targeting Cytochrome B.</w:t>
      </w:r>
      <w:r w:rsidR="005E62DB"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To construct the primers, a mitochondrial DNA sequence alignment from 27 closely related species to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was used to design primers targeting Cytochrome B (</w:t>
      </w:r>
      <w:proofErr w:type="spellStart"/>
      <w:r w:rsidRPr="00557893">
        <w:rPr>
          <w:rFonts w:ascii="Times New Roman" w:hAnsi="Times New Roman" w:cs="Times New Roman"/>
          <w:sz w:val="24"/>
          <w:szCs w:val="24"/>
        </w:rPr>
        <w:t>Chunxia</w:t>
      </w:r>
      <w:proofErr w:type="spellEnd"/>
      <w:r w:rsidRPr="00557893">
        <w:rPr>
          <w:rFonts w:ascii="Times New Roman" w:hAnsi="Times New Roman" w:cs="Times New Roman"/>
          <w:sz w:val="24"/>
          <w:szCs w:val="24"/>
        </w:rPr>
        <w:t xml:space="preserve"> 2016, Bronstein 2019). The aligned sequences were found to be mostly conserved, at the 14,988 – 16,070 bp </w:t>
      </w:r>
      <w:proofErr w:type="gramStart"/>
      <w:r w:rsidRPr="00557893">
        <w:rPr>
          <w:rFonts w:ascii="Times New Roman" w:hAnsi="Times New Roman" w:cs="Times New Roman"/>
          <w:sz w:val="24"/>
          <w:szCs w:val="24"/>
        </w:rPr>
        <w:t>region</w:t>
      </w:r>
      <w:proofErr w:type="gramEnd"/>
      <w:r w:rsidRPr="00557893">
        <w:rPr>
          <w:rFonts w:ascii="Times New Roman" w:hAnsi="Times New Roman" w:cs="Times New Roman"/>
          <w:sz w:val="24"/>
          <w:szCs w:val="24"/>
        </w:rPr>
        <w:t xml:space="preserve"> in alignment. This segment of the conserved region was used to design the forward (14,968 - 14,987) and reverse (16,071-16,093) primers,</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which resulted in a </w:t>
      </w:r>
      <w:commentRangeStart w:id="104"/>
      <w:r w:rsidRPr="00557893">
        <w:rPr>
          <w:rFonts w:ascii="Times New Roman" w:hAnsi="Times New Roman" w:cs="Times New Roman"/>
          <w:sz w:val="24"/>
          <w:szCs w:val="24"/>
        </w:rPr>
        <w:t xml:space="preserve">16,093 </w:t>
      </w:r>
      <w:commentRangeEnd w:id="104"/>
      <w:r w:rsidR="00DE642C">
        <w:rPr>
          <w:rStyle w:val="CommentReference"/>
        </w:rPr>
        <w:commentReference w:id="104"/>
      </w:r>
      <w:r w:rsidRPr="00557893">
        <w:rPr>
          <w:rFonts w:ascii="Times New Roman" w:hAnsi="Times New Roman" w:cs="Times New Roman"/>
          <w:sz w:val="24"/>
          <w:szCs w:val="24"/>
        </w:rPr>
        <w:t>base pair fragment</w:t>
      </w:r>
      <w:r w:rsidR="004E4716" w:rsidRPr="00557893">
        <w:rPr>
          <w:rFonts w:ascii="Times New Roman" w:hAnsi="Times New Roman" w:cs="Times New Roman"/>
          <w:sz w:val="24"/>
          <w:szCs w:val="24"/>
        </w:rPr>
        <w:t xml:space="preserve"> and were as follows: forward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GGT|CCA|TTA|CGA|AAG|GAA|CA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 and reverse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AAT|CTT|TTT|TTC|TAG|GGT|ACA|TA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w:t>
      </w:r>
      <w:r w:rsidR="003F6C33" w:rsidRPr="00557893">
        <w:rPr>
          <w:rFonts w:ascii="Times New Roman" w:hAnsi="Times New Roman" w:cs="Times New Roman"/>
          <w:sz w:val="24"/>
          <w:szCs w:val="24"/>
        </w:rPr>
        <w:t xml:space="preserve"> </w:t>
      </w:r>
      <w:r w:rsidRPr="00557893">
        <w:rPr>
          <w:rFonts w:ascii="Times New Roman" w:hAnsi="Times New Roman" w:cs="Times New Roman"/>
          <w:sz w:val="24"/>
          <w:szCs w:val="24"/>
        </w:rPr>
        <w:t>Each PCR included 50 ng of template DNA, 0.5 mM of each primer, 20 mM of each deoxyribonucleotide, 25 mM MgCl2, 1x company supplied buffer, 0.025 U of Q5 High Fidelity DNA polymerase (New England Biolabs), 80% DMSO, and 25mM BSA. A total reaction volume of 25 µL was employed for each sample.  The PCR program was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followed by 35 cycles of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30 secs, 46˚C for 30 sec,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1:30min, with a final extension of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and a hold at 4</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Amplicons were electrophoresed through 1.5% agarose</w:t>
      </w:r>
      <w:r w:rsidR="00352227" w:rsidRPr="00557893">
        <w:rPr>
          <w:rFonts w:ascii="Times New Roman" w:hAnsi="Times New Roman" w:cs="Times New Roman"/>
          <w:sz w:val="24"/>
          <w:szCs w:val="24"/>
        </w:rPr>
        <w:t xml:space="preserve"> </w:t>
      </w:r>
      <w:r w:rsidRPr="00557893">
        <w:rPr>
          <w:rFonts w:ascii="Times New Roman" w:hAnsi="Times New Roman" w:cs="Times New Roman"/>
          <w:sz w:val="24"/>
          <w:szCs w:val="24"/>
        </w:rPr>
        <w:t>1 x TAE buffer (</w:t>
      </w:r>
      <w:ins w:id="105" w:author="Juan C. Martínez Cruzado" w:date="2020-11-30T08:55:00Z">
        <w:r w:rsidR="003F345A">
          <w:rPr>
            <w:rFonts w:ascii="Times New Roman" w:hAnsi="Times New Roman" w:cs="Times New Roman"/>
            <w:sz w:val="24"/>
            <w:szCs w:val="24"/>
          </w:rPr>
          <w:t>40</w:t>
        </w:r>
      </w:ins>
      <w:del w:id="106" w:author="Juan C. Martínez Cruzado" w:date="2020-11-30T08:55:00Z">
        <w:r w:rsidRPr="00557893" w:rsidDel="003F345A">
          <w:rPr>
            <w:rFonts w:ascii="Times New Roman" w:hAnsi="Times New Roman" w:cs="Times New Roman"/>
            <w:sz w:val="24"/>
            <w:szCs w:val="24"/>
          </w:rPr>
          <w:delText>2</w:delText>
        </w:r>
      </w:del>
      <w:r w:rsidRPr="00557893">
        <w:rPr>
          <w:rFonts w:ascii="Times New Roman" w:hAnsi="Times New Roman" w:cs="Times New Roman"/>
          <w:sz w:val="24"/>
          <w:szCs w:val="24"/>
        </w:rPr>
        <w:t xml:space="preserve"> </w:t>
      </w:r>
      <w:proofErr w:type="spellStart"/>
      <w:ins w:id="107" w:author="Juan C. Martínez Cruzado" w:date="2020-11-30T08:55:00Z">
        <w:r w:rsidR="003F345A">
          <w:rPr>
            <w:rFonts w:ascii="Times New Roman" w:hAnsi="Times New Roman" w:cs="Times New Roman"/>
            <w:sz w:val="24"/>
            <w:szCs w:val="24"/>
          </w:rPr>
          <w:t>m</w:t>
        </w:r>
      </w:ins>
      <w:r w:rsidRPr="00557893">
        <w:rPr>
          <w:rFonts w:ascii="Times New Roman" w:hAnsi="Times New Roman" w:cs="Times New Roman"/>
          <w:sz w:val="24"/>
          <w:szCs w:val="24"/>
        </w:rPr>
        <w:t>M</w:t>
      </w:r>
      <w:proofErr w:type="spellEnd"/>
      <w:r w:rsidRPr="00557893">
        <w:rPr>
          <w:rFonts w:ascii="Times New Roman" w:hAnsi="Times New Roman" w:cs="Times New Roman"/>
          <w:sz w:val="24"/>
          <w:szCs w:val="24"/>
        </w:rPr>
        <w:t xml:space="preserve"> Tris, </w:t>
      </w:r>
      <w:ins w:id="108" w:author="Juan C. Martínez Cruzado" w:date="2020-11-30T08:55:00Z">
        <w:r w:rsidR="003F345A">
          <w:rPr>
            <w:rFonts w:ascii="Times New Roman" w:hAnsi="Times New Roman" w:cs="Times New Roman"/>
            <w:sz w:val="24"/>
            <w:szCs w:val="24"/>
          </w:rPr>
          <w:t>20</w:t>
        </w:r>
      </w:ins>
      <w:del w:id="109" w:author="Juan C. Martínez Cruzado" w:date="2020-11-30T08:55:00Z">
        <w:r w:rsidRPr="00557893" w:rsidDel="003F345A">
          <w:rPr>
            <w:rFonts w:ascii="Times New Roman" w:hAnsi="Times New Roman" w:cs="Times New Roman"/>
            <w:sz w:val="24"/>
            <w:szCs w:val="24"/>
          </w:rPr>
          <w:delText>1</w:delText>
        </w:r>
      </w:del>
      <w:r w:rsidRPr="00557893">
        <w:rPr>
          <w:rFonts w:ascii="Times New Roman" w:hAnsi="Times New Roman" w:cs="Times New Roman"/>
          <w:sz w:val="24"/>
          <w:szCs w:val="24"/>
        </w:rPr>
        <w:t xml:space="preserve"> </w:t>
      </w:r>
      <w:proofErr w:type="spellStart"/>
      <w:ins w:id="110" w:author="Juan C. Martínez Cruzado" w:date="2020-11-30T08:55:00Z">
        <w:r w:rsidR="003F345A">
          <w:rPr>
            <w:rFonts w:ascii="Times New Roman" w:hAnsi="Times New Roman" w:cs="Times New Roman"/>
            <w:sz w:val="24"/>
            <w:szCs w:val="24"/>
          </w:rPr>
          <w:t>m</w:t>
        </w:r>
      </w:ins>
      <w:r w:rsidRPr="00557893">
        <w:rPr>
          <w:rFonts w:ascii="Times New Roman" w:hAnsi="Times New Roman" w:cs="Times New Roman"/>
          <w:sz w:val="24"/>
          <w:szCs w:val="24"/>
        </w:rPr>
        <w:t>M</w:t>
      </w:r>
      <w:proofErr w:type="spellEnd"/>
      <w:r w:rsidRPr="00557893">
        <w:rPr>
          <w:rFonts w:ascii="Times New Roman" w:hAnsi="Times New Roman" w:cs="Times New Roman"/>
          <w:sz w:val="24"/>
          <w:szCs w:val="24"/>
        </w:rPr>
        <w:t xml:space="preserve"> Glacial Acetic Acid, </w:t>
      </w:r>
      <w:ins w:id="111" w:author="Juan C. Martínez Cruzado" w:date="2020-11-30T08:56:00Z">
        <w:r w:rsidR="003F345A">
          <w:rPr>
            <w:rFonts w:ascii="Times New Roman" w:hAnsi="Times New Roman" w:cs="Times New Roman"/>
            <w:sz w:val="24"/>
            <w:szCs w:val="24"/>
          </w:rPr>
          <w:t>1</w:t>
        </w:r>
      </w:ins>
      <w:del w:id="112" w:author="Juan C. Martínez Cruzado" w:date="2020-11-30T08:56:00Z">
        <w:r w:rsidRPr="00557893" w:rsidDel="003F345A">
          <w:rPr>
            <w:rFonts w:ascii="Times New Roman" w:hAnsi="Times New Roman" w:cs="Times New Roman"/>
            <w:sz w:val="24"/>
            <w:szCs w:val="24"/>
          </w:rPr>
          <w:delText>0.5</w:delText>
        </w:r>
      </w:del>
      <w:r w:rsidRPr="00557893">
        <w:rPr>
          <w:rFonts w:ascii="Times New Roman" w:hAnsi="Times New Roman" w:cs="Times New Roman"/>
          <w:sz w:val="24"/>
          <w:szCs w:val="24"/>
        </w:rPr>
        <w:t xml:space="preserve"> </w:t>
      </w:r>
      <w:proofErr w:type="spellStart"/>
      <w:ins w:id="113" w:author="Juan C. Martínez Cruzado" w:date="2020-11-30T08:56:00Z">
        <w:r w:rsidR="003F345A">
          <w:rPr>
            <w:rFonts w:ascii="Times New Roman" w:hAnsi="Times New Roman" w:cs="Times New Roman"/>
            <w:sz w:val="24"/>
            <w:szCs w:val="24"/>
          </w:rPr>
          <w:t>m</w:t>
        </w:r>
      </w:ins>
      <w:r w:rsidRPr="00557893">
        <w:rPr>
          <w:rFonts w:ascii="Times New Roman" w:hAnsi="Times New Roman" w:cs="Times New Roman"/>
          <w:sz w:val="24"/>
          <w:szCs w:val="24"/>
        </w:rPr>
        <w:t>M</w:t>
      </w:r>
      <w:proofErr w:type="spellEnd"/>
      <w:r w:rsidRPr="00557893">
        <w:rPr>
          <w:rFonts w:ascii="Times New Roman" w:hAnsi="Times New Roman" w:cs="Times New Roman"/>
          <w:sz w:val="24"/>
          <w:szCs w:val="24"/>
        </w:rPr>
        <w:t xml:space="preserve"> EDTA pH 8).</w:t>
      </w:r>
      <w:r w:rsidR="00352227"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Amplified samples were held in the -20 ˚C freezer until transportation on ice to the OU Genomics Lab at Oakland University in Rochester, MI.  PCR amplicons were purified using </w:t>
      </w:r>
      <w:proofErr w:type="spellStart"/>
      <w:r w:rsidRPr="00557893">
        <w:rPr>
          <w:rFonts w:ascii="Times New Roman" w:hAnsi="Times New Roman" w:cs="Times New Roman"/>
          <w:sz w:val="24"/>
          <w:szCs w:val="24"/>
        </w:rPr>
        <w:t>Ampure</w:t>
      </w:r>
      <w:proofErr w:type="spellEnd"/>
      <w:r w:rsidRPr="00557893">
        <w:rPr>
          <w:rFonts w:ascii="Times New Roman" w:hAnsi="Times New Roman" w:cs="Times New Roman"/>
          <w:sz w:val="24"/>
          <w:szCs w:val="24"/>
        </w:rPr>
        <w:t xml:space="preserve"> XP beads (Beckman Coulter) in a 0.5X dilution ratio to maximize recovery of the large amplicon size.</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 library of nucleotide fragments was generated per sample using the </w:t>
      </w:r>
      <w:proofErr w:type="spellStart"/>
      <w:r w:rsidRPr="00557893">
        <w:rPr>
          <w:rFonts w:ascii="Times New Roman" w:hAnsi="Times New Roman" w:cs="Times New Roman"/>
          <w:sz w:val="24"/>
          <w:szCs w:val="24"/>
        </w:rPr>
        <w:t>Nextera</w:t>
      </w:r>
      <w:proofErr w:type="spellEnd"/>
      <w:r w:rsidRPr="00557893">
        <w:rPr>
          <w:rFonts w:ascii="Times New Roman" w:hAnsi="Times New Roman" w:cs="Times New Roman"/>
          <w:sz w:val="24"/>
          <w:szCs w:val="24"/>
        </w:rPr>
        <w:t xml:space="preserve"> DNA Flex Library Prep Kit with a starting quantity of 100 ng, and according to the manufacturer’s instructions. A unique adapter sequence was added to each sample prior to pooling.  Pooled and indexed samples were diluted to a loading concentration of 200 </w:t>
      </w:r>
      <w:proofErr w:type="spellStart"/>
      <w:r w:rsidRPr="00557893">
        <w:rPr>
          <w:rFonts w:ascii="Times New Roman" w:hAnsi="Times New Roman" w:cs="Times New Roman"/>
          <w:sz w:val="24"/>
          <w:szCs w:val="24"/>
        </w:rPr>
        <w:t>pM</w:t>
      </w:r>
      <w:proofErr w:type="spellEnd"/>
      <w:r w:rsidRPr="00557893">
        <w:rPr>
          <w:rFonts w:ascii="Times New Roman" w:hAnsi="Times New Roman" w:cs="Times New Roman"/>
          <w:sz w:val="24"/>
          <w:szCs w:val="24"/>
        </w:rPr>
        <w:t xml:space="preserve"> prior to a final library dilution according to the iSeq100 sequencing system protocol.</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lastRenderedPageBreak/>
        <w:t>Samples were sequenced on an Illumina iSeq100 sequencer that generated raw paired end sequences.</w:t>
      </w:r>
    </w:p>
    <w:p w14:paraId="77C1B542" w14:textId="2FE6178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w:t>
      </w:r>
      <w:r w:rsidR="00142501" w:rsidRPr="00557893">
        <w:rPr>
          <w:rFonts w:ascii="Times New Roman" w:hAnsi="Times New Roman" w:cs="Times New Roman"/>
          <w:i/>
          <w:iCs/>
          <w:sz w:val="24"/>
          <w:szCs w:val="24"/>
        </w:rPr>
        <w:t xml:space="preserve">Analysis - </w:t>
      </w:r>
      <w:r w:rsidRPr="00557893">
        <w:rPr>
          <w:rFonts w:ascii="Times New Roman" w:hAnsi="Times New Roman" w:cs="Times New Roman"/>
          <w:i/>
          <w:iCs/>
          <w:sz w:val="24"/>
          <w:szCs w:val="24"/>
        </w:rPr>
        <w:t>Raw Data</w:t>
      </w:r>
    </w:p>
    <w:p w14:paraId="5D539332" w14:textId="25903F83"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The sample data along with commands used for this study can be found at (</w:t>
      </w:r>
      <w:hyperlink r:id="rId18" w:history="1">
        <w:r w:rsidRPr="00557893">
          <w:rPr>
            <w:rStyle w:val="Hyperlink"/>
            <w:rFonts w:ascii="Times New Roman" w:hAnsi="Times New Roman" w:cs="Times New Roman"/>
            <w:color w:val="auto"/>
            <w:sz w:val="24"/>
            <w:szCs w:val="24"/>
          </w:rPr>
          <w:t>https://github.com/mercadocapote/diadema_ajmc2020</w:t>
        </w:r>
      </w:hyperlink>
      <w:r w:rsidRPr="00557893">
        <w:rPr>
          <w:rFonts w:ascii="Times New Roman" w:hAnsi="Times New Roman" w:cs="Times New Roman"/>
          <w:sz w:val="24"/>
          <w:szCs w:val="24"/>
        </w:rPr>
        <w:t>).</w:t>
      </w:r>
      <w:r w:rsidR="00A95BD5" w:rsidRPr="00557893">
        <w:rPr>
          <w:rFonts w:ascii="Times New Roman" w:hAnsi="Times New Roman" w:cs="Times New Roman"/>
          <w:sz w:val="24"/>
          <w:szCs w:val="24"/>
        </w:rPr>
        <w:t xml:space="preserve"> </w:t>
      </w:r>
      <w:r w:rsidR="00F629E2" w:rsidRPr="00557893">
        <w:rPr>
          <w:rFonts w:ascii="Times New Roman" w:hAnsi="Times New Roman" w:cs="Times New Roman"/>
          <w:sz w:val="24"/>
          <w:szCs w:val="24"/>
        </w:rPr>
        <w:t xml:space="preserve">Two different sequencers were employed to generate the data using separate DNA aliquots from the same animal </w:t>
      </w:r>
      <w:proofErr w:type="gramStart"/>
      <w:r w:rsidR="00F629E2" w:rsidRPr="00557893">
        <w:rPr>
          <w:rFonts w:ascii="Times New Roman" w:hAnsi="Times New Roman" w:cs="Times New Roman"/>
          <w:sz w:val="24"/>
          <w:szCs w:val="24"/>
        </w:rPr>
        <w:t xml:space="preserve">sample, that targeted the ribosomal 16S and Cytochrome </w:t>
      </w:r>
      <w:del w:id="114" w:author="Juan C. Martínez Cruzado" w:date="2020-11-30T08:56:00Z">
        <w:r w:rsidR="00F629E2" w:rsidRPr="00557893" w:rsidDel="003F345A">
          <w:rPr>
            <w:rFonts w:ascii="Times New Roman" w:hAnsi="Times New Roman" w:cs="Times New Roman"/>
            <w:sz w:val="24"/>
            <w:szCs w:val="24"/>
          </w:rPr>
          <w:delText>B</w:delText>
        </w:r>
      </w:del>
      <w:ins w:id="115" w:author="Juan C. Martínez Cruzado" w:date="2020-11-30T08:56:00Z">
        <w:r w:rsidR="003F345A">
          <w:rPr>
            <w:rFonts w:ascii="Times New Roman" w:hAnsi="Times New Roman" w:cs="Times New Roman"/>
            <w:sz w:val="24"/>
            <w:szCs w:val="24"/>
          </w:rPr>
          <w:t>b</w:t>
        </w:r>
      </w:ins>
      <w:proofErr w:type="gramEnd"/>
      <w:r w:rsidR="00F629E2" w:rsidRPr="00557893">
        <w:rPr>
          <w:rFonts w:ascii="Times New Roman" w:hAnsi="Times New Roman" w:cs="Times New Roman"/>
          <w:sz w:val="24"/>
          <w:szCs w:val="24"/>
        </w:rPr>
        <w:t xml:space="preserve"> genes. </w:t>
      </w:r>
      <w:r w:rsidRPr="00557893">
        <w:rPr>
          <w:rFonts w:ascii="Times New Roman" w:hAnsi="Times New Roman" w:cs="Times New Roman"/>
          <w:sz w:val="24"/>
          <w:szCs w:val="24"/>
        </w:rPr>
        <w:t>Additionally, there w</w:t>
      </w:r>
      <w:r w:rsidR="009013F9" w:rsidRPr="00557893">
        <w:rPr>
          <w:rFonts w:ascii="Times New Roman" w:hAnsi="Times New Roman" w:cs="Times New Roman"/>
          <w:sz w:val="24"/>
          <w:szCs w:val="24"/>
        </w:rPr>
        <w:t>ere</w:t>
      </w:r>
      <w:r w:rsidRPr="00557893">
        <w:rPr>
          <w:rFonts w:ascii="Times New Roman" w:hAnsi="Times New Roman" w:cs="Times New Roman"/>
          <w:sz w:val="24"/>
          <w:szCs w:val="24"/>
        </w:rPr>
        <w:t xml:space="preserve"> sample metadata files generated by the researchers at the site of collection which described location, size, and habitat of each specimen. The metadata sample files are in the </w:t>
      </w:r>
      <w:r w:rsidR="00437C52" w:rsidRPr="00557893">
        <w:rPr>
          <w:rFonts w:ascii="Times New Roman" w:hAnsi="Times New Roman" w:cs="Times New Roman"/>
          <w:sz w:val="24"/>
          <w:szCs w:val="24"/>
        </w:rPr>
        <w:t>“</w:t>
      </w:r>
      <w:r w:rsidRPr="00557893">
        <w:rPr>
          <w:rFonts w:ascii="Times New Roman" w:hAnsi="Times New Roman" w:cs="Times New Roman"/>
          <w:sz w:val="24"/>
          <w:szCs w:val="24"/>
        </w:rPr>
        <w:t>.</w:t>
      </w:r>
      <w:proofErr w:type="spellStart"/>
      <w:r w:rsidRPr="00557893">
        <w:rPr>
          <w:rFonts w:ascii="Times New Roman" w:hAnsi="Times New Roman" w:cs="Times New Roman"/>
          <w:sz w:val="24"/>
          <w:szCs w:val="24"/>
        </w:rPr>
        <w:t>tsv</w:t>
      </w:r>
      <w:proofErr w:type="spellEnd"/>
      <w:r w:rsidR="00437C52" w:rsidRPr="00557893">
        <w:rPr>
          <w:rFonts w:ascii="Times New Roman" w:hAnsi="Times New Roman" w:cs="Times New Roman"/>
          <w:sz w:val="24"/>
          <w:szCs w:val="24"/>
        </w:rPr>
        <w:t>”</w:t>
      </w:r>
      <w:r w:rsidRPr="00557893">
        <w:rPr>
          <w:rFonts w:ascii="Times New Roman" w:hAnsi="Times New Roman" w:cs="Times New Roman"/>
          <w:sz w:val="24"/>
          <w:szCs w:val="24"/>
        </w:rPr>
        <w:t xml:space="preserve"> format.</w:t>
      </w:r>
      <w:r w:rsidR="005D5057" w:rsidRPr="00557893">
        <w:rPr>
          <w:rFonts w:ascii="Times New Roman" w:hAnsi="Times New Roman" w:cs="Times New Roman"/>
          <w:sz w:val="24"/>
          <w:szCs w:val="24"/>
        </w:rPr>
        <w:t xml:space="preserve"> </w:t>
      </w:r>
    </w:p>
    <w:p w14:paraId="6A42C67E" w14:textId="6DF46676" w:rsidR="00171031" w:rsidRPr="00557893" w:rsidRDefault="0014250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Analysis - </w:t>
      </w:r>
      <w:r w:rsidR="00171031" w:rsidRPr="00557893">
        <w:rPr>
          <w:rFonts w:ascii="Times New Roman" w:hAnsi="Times New Roman" w:cs="Times New Roman"/>
          <w:i/>
          <w:iCs/>
          <w:sz w:val="24"/>
          <w:szCs w:val="24"/>
        </w:rPr>
        <w:t>QIIME2</w:t>
      </w:r>
    </w:p>
    <w:p w14:paraId="099EDF1B" w14:textId="29E1457B" w:rsidR="00132D2C"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QIIME2 microbiome bioinformatics platform was used to perform the microbiome analysis of the 16S rRNA samples. </w:t>
      </w:r>
      <w:r w:rsidR="00D742CA" w:rsidRPr="00557893">
        <w:rPr>
          <w:rFonts w:ascii="Times New Roman" w:hAnsi="Times New Roman" w:cs="Times New Roman"/>
          <w:sz w:val="24"/>
          <w:szCs w:val="24"/>
        </w:rPr>
        <w:t xml:space="preserve">All of the information pertaining to the installation procedures and how to use the software can be found at </w:t>
      </w:r>
      <w:hyperlink r:id="rId19" w:history="1">
        <w:r w:rsidR="00D742CA" w:rsidRPr="00557893">
          <w:rPr>
            <w:rStyle w:val="Hyperlink"/>
            <w:rFonts w:ascii="Times New Roman" w:hAnsi="Times New Roman" w:cs="Times New Roman"/>
            <w:color w:val="auto"/>
            <w:sz w:val="24"/>
            <w:szCs w:val="24"/>
          </w:rPr>
          <w:t>docs.qiime2.org</w:t>
        </w:r>
      </w:hyperlink>
      <w:r w:rsidR="00D742CA" w:rsidRPr="00557893">
        <w:rPr>
          <w:rStyle w:val="Hyperlink"/>
          <w:rFonts w:ascii="Times New Roman" w:hAnsi="Times New Roman" w:cs="Times New Roman"/>
          <w:color w:val="auto"/>
          <w:sz w:val="24"/>
          <w:szCs w:val="24"/>
          <w:u w:val="none"/>
        </w:rPr>
        <w:t>.</w:t>
      </w:r>
      <w:r w:rsidR="00D742CA" w:rsidRPr="00557893">
        <w:rPr>
          <w:rFonts w:ascii="Times New Roman" w:hAnsi="Times New Roman" w:cs="Times New Roman"/>
          <w:sz w:val="24"/>
          <w:szCs w:val="24"/>
        </w:rPr>
        <w:t xml:space="preserve"> </w:t>
      </w:r>
      <w:r w:rsidR="00132D2C" w:rsidRPr="00557893">
        <w:rPr>
          <w:rFonts w:ascii="Times New Roman" w:hAnsi="Times New Roman" w:cs="Times New Roman"/>
          <w:sz w:val="24"/>
          <w:szCs w:val="24"/>
        </w:rPr>
        <w:t>A</w:t>
      </w:r>
      <w:r w:rsidR="00D742CA" w:rsidRPr="00557893">
        <w:rPr>
          <w:rFonts w:ascii="Times New Roman" w:hAnsi="Times New Roman" w:cs="Times New Roman"/>
          <w:sz w:val="24"/>
          <w:szCs w:val="24"/>
        </w:rPr>
        <w:t xml:space="preserve"> virtual machine </w:t>
      </w:r>
      <w:r w:rsidR="00132D2C" w:rsidRPr="00557893">
        <w:rPr>
          <w:rFonts w:ascii="Times New Roman" w:hAnsi="Times New Roman" w:cs="Times New Roman"/>
          <w:sz w:val="24"/>
          <w:szCs w:val="24"/>
        </w:rPr>
        <w:t>was installed using a</w:t>
      </w:r>
      <w:r w:rsidR="00D742CA" w:rsidRPr="00557893">
        <w:rPr>
          <w:rFonts w:ascii="Times New Roman" w:hAnsi="Times New Roman" w:cs="Times New Roman"/>
          <w:sz w:val="24"/>
          <w:szCs w:val="24"/>
        </w:rPr>
        <w:t xml:space="preserve"> Virtual Box Image previously installed with QIIME2</w:t>
      </w:r>
      <w:r w:rsidR="00132D2C" w:rsidRPr="00557893">
        <w:rPr>
          <w:rFonts w:ascii="Times New Roman" w:hAnsi="Times New Roman" w:cs="Times New Roman"/>
          <w:sz w:val="24"/>
          <w:szCs w:val="24"/>
        </w:rPr>
        <w:t xml:space="preserve"> found in the online official documentation in QIIME2. The </w:t>
      </w:r>
      <w:r w:rsidR="00A95BD5" w:rsidRPr="00557893">
        <w:rPr>
          <w:rFonts w:ascii="Times New Roman" w:hAnsi="Times New Roman" w:cs="Times New Roman"/>
          <w:sz w:val="24"/>
          <w:szCs w:val="24"/>
        </w:rPr>
        <w:t xml:space="preserve">pipeline analysis was employed using the </w:t>
      </w:r>
      <w:r w:rsidR="00132D2C" w:rsidRPr="00557893">
        <w:rPr>
          <w:rFonts w:ascii="Times New Roman" w:hAnsi="Times New Roman" w:cs="Times New Roman"/>
          <w:sz w:val="24"/>
          <w:szCs w:val="24"/>
        </w:rPr>
        <w:t>previously available protocols</w:t>
      </w:r>
      <w:r w:rsidR="00984B64" w:rsidRPr="00557893">
        <w:rPr>
          <w:rFonts w:ascii="Times New Roman" w:hAnsi="Times New Roman" w:cs="Times New Roman"/>
          <w:sz w:val="24"/>
          <w:szCs w:val="24"/>
        </w:rPr>
        <w:t xml:space="preserve"> </w:t>
      </w:r>
      <w:r w:rsidR="00A95BD5" w:rsidRPr="00557893">
        <w:rPr>
          <w:rFonts w:ascii="Times New Roman" w:hAnsi="Times New Roman" w:cs="Times New Roman"/>
          <w:sz w:val="24"/>
          <w:szCs w:val="24"/>
        </w:rPr>
        <w:t>that largely followed the description given</w:t>
      </w:r>
      <w:r w:rsidR="00984B64" w:rsidRPr="00557893">
        <w:rPr>
          <w:rFonts w:ascii="Times New Roman" w:hAnsi="Times New Roman" w:cs="Times New Roman"/>
          <w:sz w:val="24"/>
          <w:szCs w:val="24"/>
        </w:rPr>
        <w:t xml:space="preserve"> by </w:t>
      </w:r>
      <w:proofErr w:type="spellStart"/>
      <w:r w:rsidR="00984B64" w:rsidRPr="00557893">
        <w:rPr>
          <w:rFonts w:ascii="Times New Roman" w:hAnsi="Times New Roman" w:cs="Times New Roman"/>
          <w:sz w:val="24"/>
          <w:szCs w:val="24"/>
        </w:rPr>
        <w:t>Estaki</w:t>
      </w:r>
      <w:proofErr w:type="spellEnd"/>
      <w:r w:rsidR="00984B64" w:rsidRPr="00557893">
        <w:rPr>
          <w:rFonts w:ascii="Times New Roman" w:hAnsi="Times New Roman" w:cs="Times New Roman"/>
          <w:sz w:val="24"/>
          <w:szCs w:val="24"/>
        </w:rPr>
        <w:t xml:space="preserve"> (2020) but also </w:t>
      </w:r>
      <w:r w:rsidR="00A95BD5" w:rsidRPr="00557893">
        <w:rPr>
          <w:rFonts w:ascii="Times New Roman" w:hAnsi="Times New Roman" w:cs="Times New Roman"/>
          <w:sz w:val="24"/>
          <w:szCs w:val="24"/>
        </w:rPr>
        <w:t>according to</w:t>
      </w:r>
      <w:r w:rsidR="00984B64" w:rsidRPr="00557893">
        <w:rPr>
          <w:rFonts w:ascii="Times New Roman" w:hAnsi="Times New Roman" w:cs="Times New Roman"/>
          <w:sz w:val="24"/>
          <w:szCs w:val="24"/>
        </w:rPr>
        <w:t xml:space="preserve"> the research described by</w:t>
      </w:r>
      <w:r w:rsidR="00132D2C" w:rsidRPr="00557893">
        <w:rPr>
          <w:rFonts w:ascii="Times New Roman" w:hAnsi="Times New Roman" w:cs="Times New Roman"/>
          <w:sz w:val="24"/>
          <w:szCs w:val="24"/>
        </w:rPr>
        <w:t xml:space="preserve"> </w:t>
      </w:r>
      <w:proofErr w:type="spellStart"/>
      <w:r w:rsidR="00132D2C" w:rsidRPr="00557893">
        <w:rPr>
          <w:rFonts w:ascii="Times New Roman" w:hAnsi="Times New Roman" w:cs="Times New Roman"/>
          <w:sz w:val="24"/>
          <w:szCs w:val="24"/>
        </w:rPr>
        <w:t>Bolyen</w:t>
      </w:r>
      <w:proofErr w:type="spellEnd"/>
      <w:r w:rsidR="00132D2C" w:rsidRPr="00557893">
        <w:rPr>
          <w:rFonts w:ascii="Times New Roman" w:hAnsi="Times New Roman" w:cs="Times New Roman"/>
          <w:sz w:val="24"/>
          <w:szCs w:val="24"/>
        </w:rPr>
        <w:t xml:space="preserve"> et al. </w:t>
      </w:r>
      <w:r w:rsidR="00984B64" w:rsidRPr="00557893">
        <w:rPr>
          <w:rFonts w:ascii="Times New Roman" w:hAnsi="Times New Roman" w:cs="Times New Roman"/>
          <w:sz w:val="24"/>
          <w:szCs w:val="24"/>
        </w:rPr>
        <w:t>(</w:t>
      </w:r>
      <w:r w:rsidR="00132D2C" w:rsidRPr="00557893">
        <w:rPr>
          <w:rFonts w:ascii="Times New Roman" w:hAnsi="Times New Roman" w:cs="Times New Roman"/>
          <w:sz w:val="24"/>
          <w:szCs w:val="24"/>
        </w:rPr>
        <w:t>2019</w:t>
      </w:r>
      <w:r w:rsidR="00984B64" w:rsidRPr="00557893">
        <w:rPr>
          <w:rFonts w:ascii="Times New Roman" w:hAnsi="Times New Roman" w:cs="Times New Roman"/>
          <w:sz w:val="24"/>
          <w:szCs w:val="24"/>
        </w:rPr>
        <w:t xml:space="preserve">), </w:t>
      </w:r>
      <w:r w:rsidR="00952E15" w:rsidRPr="00557893">
        <w:rPr>
          <w:rFonts w:ascii="Times New Roman" w:hAnsi="Times New Roman" w:cs="Times New Roman"/>
          <w:sz w:val="24"/>
          <w:szCs w:val="24"/>
        </w:rPr>
        <w:t xml:space="preserve">Hall &amp; </w:t>
      </w:r>
      <w:proofErr w:type="spellStart"/>
      <w:r w:rsidR="00952E15" w:rsidRPr="00557893">
        <w:rPr>
          <w:rFonts w:ascii="Times New Roman" w:hAnsi="Times New Roman" w:cs="Times New Roman"/>
          <w:sz w:val="24"/>
          <w:szCs w:val="24"/>
        </w:rPr>
        <w:t>Beiko</w:t>
      </w:r>
      <w:proofErr w:type="spellEnd"/>
      <w:r w:rsidR="00952E15" w:rsidRPr="00557893">
        <w:rPr>
          <w:rFonts w:ascii="Times New Roman" w:hAnsi="Times New Roman" w:cs="Times New Roman"/>
          <w:sz w:val="24"/>
          <w:szCs w:val="24"/>
        </w:rPr>
        <w:t xml:space="preserve"> </w:t>
      </w:r>
      <w:r w:rsidR="00984B64" w:rsidRPr="00557893">
        <w:rPr>
          <w:rFonts w:ascii="Times New Roman" w:hAnsi="Times New Roman" w:cs="Times New Roman"/>
          <w:sz w:val="24"/>
          <w:szCs w:val="24"/>
        </w:rPr>
        <w:t>(</w:t>
      </w:r>
      <w:r w:rsidR="00952E15" w:rsidRPr="00557893">
        <w:rPr>
          <w:rFonts w:ascii="Times New Roman" w:hAnsi="Times New Roman" w:cs="Times New Roman"/>
          <w:sz w:val="24"/>
          <w:szCs w:val="24"/>
        </w:rPr>
        <w:t>2018</w:t>
      </w:r>
      <w:r w:rsidR="00984B64" w:rsidRPr="00557893">
        <w:rPr>
          <w:rFonts w:ascii="Times New Roman" w:hAnsi="Times New Roman" w:cs="Times New Roman"/>
          <w:sz w:val="24"/>
          <w:szCs w:val="24"/>
        </w:rPr>
        <w:t>),</w:t>
      </w:r>
      <w:r w:rsidR="00952E15" w:rsidRPr="00557893">
        <w:rPr>
          <w:rFonts w:ascii="Times New Roman" w:hAnsi="Times New Roman" w:cs="Times New Roman"/>
          <w:sz w:val="24"/>
          <w:szCs w:val="24"/>
        </w:rPr>
        <w:t xml:space="preserve"> </w:t>
      </w:r>
      <w:ins w:id="116" w:author="Juan C. Martínez Cruzado" w:date="2020-11-30T08:57:00Z">
        <w:r w:rsidR="003F345A">
          <w:rPr>
            <w:rFonts w:ascii="Times New Roman" w:hAnsi="Times New Roman" w:cs="Times New Roman"/>
            <w:sz w:val="24"/>
            <w:szCs w:val="24"/>
          </w:rPr>
          <w:t xml:space="preserve">and </w:t>
        </w:r>
      </w:ins>
      <w:r w:rsidR="00952E15" w:rsidRPr="00557893">
        <w:rPr>
          <w:rFonts w:ascii="Times New Roman" w:hAnsi="Times New Roman" w:cs="Times New Roman"/>
          <w:sz w:val="24"/>
          <w:szCs w:val="24"/>
        </w:rPr>
        <w:t xml:space="preserve">Hakim et al </w:t>
      </w:r>
      <w:r w:rsidR="00984B64" w:rsidRPr="00557893">
        <w:rPr>
          <w:rFonts w:ascii="Times New Roman" w:hAnsi="Times New Roman" w:cs="Times New Roman"/>
          <w:sz w:val="24"/>
          <w:szCs w:val="24"/>
        </w:rPr>
        <w:t>(</w:t>
      </w:r>
      <w:r w:rsidR="00952E15" w:rsidRPr="00557893">
        <w:rPr>
          <w:rFonts w:ascii="Times New Roman" w:hAnsi="Times New Roman" w:cs="Times New Roman"/>
          <w:sz w:val="24"/>
          <w:szCs w:val="24"/>
        </w:rPr>
        <w:t>201</w:t>
      </w:r>
      <w:r w:rsidR="00B26FB5" w:rsidRPr="00557893">
        <w:rPr>
          <w:rFonts w:ascii="Times New Roman" w:hAnsi="Times New Roman" w:cs="Times New Roman"/>
          <w:sz w:val="24"/>
          <w:szCs w:val="24"/>
        </w:rPr>
        <w:t>6</w:t>
      </w:r>
      <w:r w:rsidR="00952E15" w:rsidRPr="00557893">
        <w:rPr>
          <w:rFonts w:ascii="Times New Roman" w:hAnsi="Times New Roman" w:cs="Times New Roman"/>
          <w:sz w:val="24"/>
          <w:szCs w:val="24"/>
        </w:rPr>
        <w:t>, 201</w:t>
      </w:r>
      <w:r w:rsidR="00B26FB5" w:rsidRPr="00557893">
        <w:rPr>
          <w:rFonts w:ascii="Times New Roman" w:hAnsi="Times New Roman" w:cs="Times New Roman"/>
          <w:sz w:val="24"/>
          <w:szCs w:val="24"/>
        </w:rPr>
        <w:t>5</w:t>
      </w:r>
      <w:r w:rsidR="00952E15" w:rsidRPr="00557893">
        <w:rPr>
          <w:rFonts w:ascii="Times New Roman" w:hAnsi="Times New Roman" w:cs="Times New Roman"/>
          <w:sz w:val="24"/>
          <w:szCs w:val="24"/>
        </w:rPr>
        <w:t>).</w:t>
      </w:r>
    </w:p>
    <w:p w14:paraId="5CA10137" w14:textId="42333EB3" w:rsidR="008E036C" w:rsidRPr="00557893" w:rsidRDefault="003D6DB1" w:rsidP="005F3371">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t>The data generated by Illumina's Casava software was first imported into QIIME2.</w:t>
      </w:r>
      <w:r w:rsidR="0093541C" w:rsidRPr="00557893">
        <w:rPr>
          <w:rFonts w:ascii="Times New Roman" w:hAnsi="Times New Roman" w:cs="Times New Roman"/>
          <w:sz w:val="24"/>
          <w:szCs w:val="24"/>
        </w:rPr>
        <w:t xml:space="preserve"> </w:t>
      </w:r>
      <w:r w:rsidR="00C47FAE" w:rsidRPr="00557893">
        <w:rPr>
          <w:rFonts w:ascii="Times New Roman" w:hAnsi="Times New Roman" w:cs="Times New Roman"/>
          <w:sz w:val="24"/>
          <w:szCs w:val="24"/>
        </w:rPr>
        <w:t>Then a quality filtering process was applied based on quality scores</w:t>
      </w:r>
      <w:r w:rsidR="005947CF" w:rsidRPr="00557893">
        <w:rPr>
          <w:rFonts w:ascii="Times New Roman" w:hAnsi="Times New Roman" w:cs="Times New Roman"/>
          <w:sz w:val="24"/>
          <w:szCs w:val="24"/>
        </w:rPr>
        <w:t xml:space="preserve">. </w:t>
      </w:r>
      <w:r w:rsidR="005C62A3" w:rsidRPr="00557893">
        <w:rPr>
          <w:rFonts w:ascii="Times New Roman" w:hAnsi="Times New Roman" w:cs="Times New Roman"/>
          <w:sz w:val="24"/>
          <w:szCs w:val="24"/>
        </w:rPr>
        <w:t>Quality control of sequences was then completed using a Deblur workflow with a trim length of 220 bps, which resulted in sequences that are referred to as sub-operational taxonomic units (OTUs), or more commonly called in the QIIME2 documentation as features (</w:t>
      </w:r>
      <w:proofErr w:type="spellStart"/>
      <w:r w:rsidR="005C62A3" w:rsidRPr="00557893">
        <w:rPr>
          <w:rFonts w:ascii="Times New Roman" w:hAnsi="Times New Roman" w:cs="Times New Roman"/>
          <w:sz w:val="24"/>
          <w:szCs w:val="24"/>
        </w:rPr>
        <w:t>Estaki</w:t>
      </w:r>
      <w:proofErr w:type="spellEnd"/>
      <w:r w:rsidR="005C62A3" w:rsidRPr="00557893">
        <w:rPr>
          <w:rFonts w:ascii="Times New Roman" w:hAnsi="Times New Roman" w:cs="Times New Roman"/>
          <w:sz w:val="24"/>
          <w:szCs w:val="24"/>
        </w:rPr>
        <w:t xml:space="preserve"> 2020). This workflow included the removal of chimera and rare reads that accounted for &lt;0.0005% of all the reads. </w:t>
      </w:r>
      <w:r w:rsidR="007835C7" w:rsidRPr="00557893">
        <w:rPr>
          <w:rFonts w:ascii="Times New Roman" w:hAnsi="Times New Roman" w:cs="Times New Roman"/>
          <w:sz w:val="24"/>
          <w:szCs w:val="24"/>
        </w:rPr>
        <w:t>A feature table was generated as an output of this workflow.</w:t>
      </w:r>
      <w:r w:rsidR="0093541C" w:rsidRPr="00557893">
        <w:rPr>
          <w:rFonts w:ascii="Times New Roman" w:hAnsi="Times New Roman" w:cs="Times New Roman"/>
          <w:sz w:val="24"/>
          <w:szCs w:val="24"/>
        </w:rPr>
        <w:t xml:space="preserve"> </w:t>
      </w:r>
      <w:r w:rsidR="0002729E" w:rsidRPr="00557893">
        <w:rPr>
          <w:rFonts w:ascii="Times New Roman" w:hAnsi="Times New Roman" w:cs="Times New Roman"/>
          <w:sz w:val="24"/>
          <w:szCs w:val="24"/>
        </w:rPr>
        <w:t xml:space="preserve">A phylogenetic tree was then generated using the fragment-insertion tree building method described by </w:t>
      </w:r>
      <w:proofErr w:type="spellStart"/>
      <w:r w:rsidR="0002729E" w:rsidRPr="00557893">
        <w:rPr>
          <w:rFonts w:ascii="Times New Roman" w:hAnsi="Times New Roman" w:cs="Times New Roman"/>
          <w:sz w:val="24"/>
          <w:szCs w:val="24"/>
        </w:rPr>
        <w:t>Janseen</w:t>
      </w:r>
      <w:proofErr w:type="spellEnd"/>
      <w:r w:rsidR="0002729E" w:rsidRPr="00557893">
        <w:rPr>
          <w:rFonts w:ascii="Times New Roman" w:hAnsi="Times New Roman" w:cs="Times New Roman"/>
          <w:sz w:val="24"/>
          <w:szCs w:val="24"/>
        </w:rPr>
        <w:t xml:space="preserve"> et al (2018) </w:t>
      </w:r>
      <w:r w:rsidR="008456B6" w:rsidRPr="00557893">
        <w:rPr>
          <w:rFonts w:ascii="Times New Roman" w:hAnsi="Times New Roman" w:cs="Times New Roman"/>
          <w:sz w:val="24"/>
          <w:szCs w:val="24"/>
        </w:rPr>
        <w:t>to</w:t>
      </w:r>
      <w:r w:rsidR="0002729E" w:rsidRPr="00557893">
        <w:rPr>
          <w:rFonts w:ascii="Times New Roman" w:hAnsi="Times New Roman" w:cs="Times New Roman"/>
          <w:sz w:val="24"/>
          <w:szCs w:val="24"/>
        </w:rPr>
        <w:t xml:space="preserve"> conduct diversity analysis with Faith’s phylogenetic diversity (Faith 1992) and </w:t>
      </w:r>
      <w:proofErr w:type="spellStart"/>
      <w:r w:rsidR="0002729E" w:rsidRPr="00557893">
        <w:rPr>
          <w:rFonts w:ascii="Times New Roman" w:hAnsi="Times New Roman" w:cs="Times New Roman"/>
          <w:sz w:val="24"/>
          <w:szCs w:val="24"/>
        </w:rPr>
        <w:t>UniFrac</w:t>
      </w:r>
      <w:proofErr w:type="spellEnd"/>
      <w:r w:rsidR="0002729E" w:rsidRPr="00557893">
        <w:rPr>
          <w:rFonts w:ascii="Times New Roman" w:hAnsi="Times New Roman" w:cs="Times New Roman"/>
          <w:sz w:val="24"/>
          <w:szCs w:val="24"/>
        </w:rPr>
        <w:t xml:space="preserve"> (</w:t>
      </w:r>
      <w:proofErr w:type="spellStart"/>
      <w:r w:rsidR="0002729E" w:rsidRPr="00557893">
        <w:rPr>
          <w:rFonts w:ascii="Times New Roman" w:hAnsi="Times New Roman" w:cs="Times New Roman"/>
          <w:sz w:val="24"/>
          <w:szCs w:val="24"/>
        </w:rPr>
        <w:t>Lozupone</w:t>
      </w:r>
      <w:proofErr w:type="spellEnd"/>
      <w:r w:rsidR="0002729E" w:rsidRPr="00557893">
        <w:rPr>
          <w:rFonts w:ascii="Times New Roman" w:hAnsi="Times New Roman" w:cs="Times New Roman"/>
          <w:sz w:val="24"/>
          <w:szCs w:val="24"/>
        </w:rPr>
        <w:t xml:space="preserve"> &amp; Knight 2005)</w:t>
      </w:r>
      <w:r w:rsidR="008456B6" w:rsidRPr="00557893">
        <w:rPr>
          <w:rFonts w:ascii="Times New Roman" w:hAnsi="Times New Roman" w:cs="Times New Roman"/>
          <w:sz w:val="24"/>
          <w:szCs w:val="24"/>
        </w:rPr>
        <w:t xml:space="preserve">. The </w:t>
      </w:r>
      <w:proofErr w:type="spellStart"/>
      <w:r w:rsidR="008456B6" w:rsidRPr="00557893">
        <w:rPr>
          <w:rFonts w:ascii="Times New Roman" w:hAnsi="Times New Roman" w:cs="Times New Roman"/>
          <w:sz w:val="24"/>
          <w:szCs w:val="24"/>
        </w:rPr>
        <w:t>Greengenes</w:t>
      </w:r>
      <w:proofErr w:type="spellEnd"/>
      <w:r w:rsidR="008456B6" w:rsidRPr="00557893">
        <w:rPr>
          <w:rFonts w:ascii="Times New Roman" w:hAnsi="Times New Roman" w:cs="Times New Roman"/>
          <w:sz w:val="24"/>
          <w:szCs w:val="24"/>
        </w:rPr>
        <w:t xml:space="preserve"> 16s </w:t>
      </w:r>
      <w:proofErr w:type="spellStart"/>
      <w:r w:rsidR="008456B6" w:rsidRPr="00557893">
        <w:rPr>
          <w:rFonts w:ascii="Times New Roman" w:hAnsi="Times New Roman" w:cs="Times New Roman"/>
          <w:sz w:val="24"/>
          <w:szCs w:val="24"/>
        </w:rPr>
        <w:t>rRNA</w:t>
      </w:r>
      <w:proofErr w:type="spellEnd"/>
      <w:r w:rsidR="008456B6" w:rsidRPr="00557893">
        <w:rPr>
          <w:rFonts w:ascii="Times New Roman" w:hAnsi="Times New Roman" w:cs="Times New Roman"/>
          <w:sz w:val="24"/>
          <w:szCs w:val="24"/>
        </w:rPr>
        <w:t xml:space="preserve"> reference database (McDonald et al. 2012) </w:t>
      </w:r>
      <w:r w:rsidR="00A95BD5" w:rsidRPr="00557893">
        <w:rPr>
          <w:rFonts w:ascii="Times New Roman" w:hAnsi="Times New Roman" w:cs="Times New Roman"/>
          <w:sz w:val="24"/>
          <w:szCs w:val="24"/>
        </w:rPr>
        <w:t xml:space="preserve">was used to identify the taxa and build a rooted phylogenetic tree. </w:t>
      </w:r>
      <w:r w:rsidR="007835C7" w:rsidRPr="00557893">
        <w:rPr>
          <w:rFonts w:ascii="Times New Roman" w:hAnsi="Times New Roman" w:cs="Times New Roman"/>
          <w:sz w:val="24"/>
          <w:szCs w:val="24"/>
        </w:rPr>
        <w:t>The feature table was filtered to only contain samples present in the phylogenetic tree.</w:t>
      </w:r>
      <w:r w:rsidR="00352D2E" w:rsidRPr="00557893">
        <w:rPr>
          <w:rFonts w:ascii="Times New Roman" w:hAnsi="Times New Roman" w:cs="Times New Roman"/>
          <w:sz w:val="24"/>
          <w:szCs w:val="24"/>
        </w:rPr>
        <w:t xml:space="preserve"> </w:t>
      </w:r>
      <w:r w:rsidR="00BC087A" w:rsidRPr="00557893">
        <w:rPr>
          <w:rFonts w:ascii="Times New Roman" w:hAnsi="Times New Roman" w:cs="Times New Roman"/>
          <w:sz w:val="24"/>
          <w:szCs w:val="24"/>
        </w:rPr>
        <w:t>The sampling depth was evaluated using alpha rarefaction plots</w:t>
      </w:r>
      <w:r w:rsidR="00352D2E" w:rsidRPr="00557893">
        <w:rPr>
          <w:rFonts w:ascii="Times New Roman" w:hAnsi="Times New Roman" w:cs="Times New Roman"/>
          <w:sz w:val="24"/>
          <w:szCs w:val="24"/>
        </w:rPr>
        <w:t xml:space="preserve"> to determine if the within-sample diversity is fully reached.</w:t>
      </w:r>
      <w:r w:rsidR="004D7537" w:rsidRPr="00557893">
        <w:rPr>
          <w:rFonts w:ascii="Times New Roman" w:hAnsi="Times New Roman" w:cs="Times New Roman"/>
          <w:sz w:val="24"/>
          <w:szCs w:val="24"/>
        </w:rPr>
        <w:t xml:space="preserve"> The sampling depth was taken from the </w:t>
      </w:r>
      <w:r w:rsidR="00611F11" w:rsidRPr="00557893">
        <w:rPr>
          <w:rFonts w:ascii="Times New Roman" w:hAnsi="Times New Roman" w:cs="Times New Roman"/>
          <w:sz w:val="24"/>
          <w:szCs w:val="24"/>
        </w:rPr>
        <w:t>Feature Table</w:t>
      </w:r>
      <w:r w:rsidR="004D7537" w:rsidRPr="00557893">
        <w:rPr>
          <w:rFonts w:ascii="Times New Roman" w:hAnsi="Times New Roman" w:cs="Times New Roman"/>
          <w:sz w:val="24"/>
          <w:szCs w:val="24"/>
        </w:rPr>
        <w:t xml:space="preserve"> created in the quality filtering process and was p-max-depth 5677</w:t>
      </w:r>
      <w:r w:rsidR="00C512A4" w:rsidRPr="00557893">
        <w:rPr>
          <w:rFonts w:ascii="Times New Roman" w:hAnsi="Times New Roman" w:cs="Times New Roman"/>
          <w:sz w:val="24"/>
          <w:szCs w:val="24"/>
        </w:rPr>
        <w:t xml:space="preserve"> which was the median frequency</w:t>
      </w:r>
      <w:r w:rsidR="005C62A3" w:rsidRPr="00557893">
        <w:rPr>
          <w:rFonts w:ascii="Times New Roman" w:hAnsi="Times New Roman" w:cs="Times New Roman"/>
          <w:sz w:val="24"/>
          <w:szCs w:val="24"/>
        </w:rPr>
        <w:t xml:space="preserve"> of features found in the samples</w:t>
      </w:r>
      <w:r w:rsidR="004D7537" w:rsidRPr="00557893">
        <w:rPr>
          <w:rFonts w:ascii="Times New Roman" w:hAnsi="Times New Roman" w:cs="Times New Roman"/>
          <w:sz w:val="24"/>
          <w:szCs w:val="24"/>
        </w:rPr>
        <w:t>.</w:t>
      </w:r>
      <w:r w:rsidR="0093541C" w:rsidRPr="00557893">
        <w:rPr>
          <w:rFonts w:ascii="Times New Roman" w:hAnsi="Times New Roman" w:cs="Times New Roman"/>
          <w:sz w:val="24"/>
          <w:szCs w:val="24"/>
        </w:rPr>
        <w:t xml:space="preserve"> </w:t>
      </w:r>
      <w:r w:rsidR="00FF78DA" w:rsidRPr="00557893">
        <w:rPr>
          <w:rFonts w:ascii="Times New Roman" w:hAnsi="Times New Roman" w:cs="Times New Roman"/>
          <w:sz w:val="24"/>
          <w:szCs w:val="24"/>
        </w:rPr>
        <w:t xml:space="preserve">Using the pipeline action core-metrics-phylogenetic we rarefied the Feature Table to a p-sampling-depth </w:t>
      </w:r>
      <w:r w:rsidR="0093541C" w:rsidRPr="00557893">
        <w:rPr>
          <w:rFonts w:ascii="Times New Roman" w:hAnsi="Times New Roman" w:cs="Times New Roman"/>
          <w:sz w:val="24"/>
          <w:szCs w:val="24"/>
        </w:rPr>
        <w:t>of 2603</w:t>
      </w:r>
      <w:r w:rsidR="00FF78DA" w:rsidRPr="00557893">
        <w:rPr>
          <w:rFonts w:ascii="Times New Roman" w:hAnsi="Times New Roman" w:cs="Times New Roman"/>
          <w:sz w:val="24"/>
          <w:szCs w:val="24"/>
        </w:rPr>
        <w:t xml:space="preserve"> based on information on the Feature Table (</w:t>
      </w:r>
      <w:proofErr w:type="spellStart"/>
      <w:r w:rsidR="00FF78DA" w:rsidRPr="00557893">
        <w:rPr>
          <w:rFonts w:ascii="Times New Roman" w:hAnsi="Times New Roman" w:cs="Times New Roman"/>
          <w:sz w:val="24"/>
          <w:szCs w:val="24"/>
        </w:rPr>
        <w:t>Vaquez-Baeza</w:t>
      </w:r>
      <w:proofErr w:type="spellEnd"/>
      <w:r w:rsidR="00FF78DA" w:rsidRPr="00557893">
        <w:rPr>
          <w:rFonts w:ascii="Times New Roman" w:hAnsi="Times New Roman" w:cs="Times New Roman"/>
          <w:sz w:val="24"/>
          <w:szCs w:val="24"/>
        </w:rPr>
        <w:t xml:space="preserve">, </w:t>
      </w:r>
      <w:proofErr w:type="spellStart"/>
      <w:r w:rsidR="00FF78DA" w:rsidRPr="00557893">
        <w:rPr>
          <w:rFonts w:ascii="Times New Roman" w:hAnsi="Times New Roman" w:cs="Times New Roman"/>
          <w:sz w:val="24"/>
          <w:szCs w:val="24"/>
        </w:rPr>
        <w:t>Pirrung</w:t>
      </w:r>
      <w:proofErr w:type="spellEnd"/>
      <w:r w:rsidR="00FF78DA" w:rsidRPr="00557893">
        <w:rPr>
          <w:rFonts w:ascii="Times New Roman" w:hAnsi="Times New Roman" w:cs="Times New Roman"/>
          <w:sz w:val="24"/>
          <w:szCs w:val="24"/>
        </w:rPr>
        <w:t>, Gonzalez, &amp; Knight 2013).</w:t>
      </w:r>
      <w:r w:rsidR="005C62A3" w:rsidRPr="00557893">
        <w:rPr>
          <w:rFonts w:ascii="Times New Roman" w:hAnsi="Times New Roman" w:cs="Times New Roman"/>
          <w:sz w:val="24"/>
          <w:szCs w:val="24"/>
        </w:rPr>
        <w:t xml:space="preserve"> </w:t>
      </w:r>
      <w:r w:rsidR="00C512A4" w:rsidRPr="00557893">
        <w:rPr>
          <w:rFonts w:ascii="Times New Roman" w:hAnsi="Times New Roman" w:cs="Times New Roman"/>
          <w:sz w:val="24"/>
          <w:szCs w:val="24"/>
        </w:rPr>
        <w:t>This pipeline generates several alpha diversity metrics such as: Shannon’s diversity index, a quantitative measure of community richness (Shannon &amp; Weaver 1949); Observed features or OTUs; Evenness, a measure of community richness (</w:t>
      </w:r>
      <w:proofErr w:type="spellStart"/>
      <w:r w:rsidR="00C512A4" w:rsidRPr="00557893">
        <w:rPr>
          <w:rFonts w:ascii="Times New Roman" w:hAnsi="Times New Roman" w:cs="Times New Roman"/>
          <w:sz w:val="24"/>
          <w:szCs w:val="24"/>
        </w:rPr>
        <w:t>Pielou</w:t>
      </w:r>
      <w:proofErr w:type="spellEnd"/>
      <w:r w:rsidR="00C512A4" w:rsidRPr="00557893">
        <w:rPr>
          <w:rFonts w:ascii="Times New Roman" w:hAnsi="Times New Roman" w:cs="Times New Roman"/>
          <w:sz w:val="24"/>
          <w:szCs w:val="24"/>
        </w:rPr>
        <w:t xml:space="preserve"> 1966); Faith’s Phylogenetic Diversity, a qualitative measure of community richness incorporating phylogenetic relationships (Faith 1992). Also this pipeline generates several beta diversity metrics such as: Jaccard distance, a qualitative measure of community dissimilarity (Jaccard 1908); Bray-Curtis distance, a </w:t>
      </w:r>
      <w:r w:rsidR="00C512A4" w:rsidRPr="00557893">
        <w:rPr>
          <w:rFonts w:ascii="Times New Roman" w:hAnsi="Times New Roman" w:cs="Times New Roman"/>
          <w:sz w:val="24"/>
          <w:szCs w:val="24"/>
        </w:rPr>
        <w:lastRenderedPageBreak/>
        <w:t>quantitative measure of community dissimilarity (</w:t>
      </w:r>
      <w:proofErr w:type="spellStart"/>
      <w:r w:rsidR="00C512A4" w:rsidRPr="00557893">
        <w:rPr>
          <w:rFonts w:ascii="Times New Roman" w:hAnsi="Times New Roman" w:cs="Times New Roman"/>
          <w:sz w:val="24"/>
          <w:szCs w:val="24"/>
        </w:rPr>
        <w:t>Sørensen</w:t>
      </w:r>
      <w:proofErr w:type="spellEnd"/>
      <w:r w:rsidR="00C512A4" w:rsidRPr="00557893">
        <w:rPr>
          <w:rFonts w:ascii="Times New Roman" w:hAnsi="Times New Roman" w:cs="Times New Roman"/>
          <w:sz w:val="24"/>
          <w:szCs w:val="24"/>
        </w:rPr>
        <w:t xml:space="preserve"> 1948</w:t>
      </w:r>
      <w:r w:rsidR="00615252" w:rsidRPr="00557893">
        <w:rPr>
          <w:rFonts w:ascii="Times New Roman" w:hAnsi="Times New Roman" w:cs="Times New Roman"/>
          <w:sz w:val="24"/>
          <w:szCs w:val="24"/>
        </w:rPr>
        <w:t>)</w:t>
      </w:r>
      <w:r w:rsidR="00C512A4" w:rsidRPr="00557893">
        <w:rPr>
          <w:rFonts w:ascii="Times New Roman" w:hAnsi="Times New Roman" w:cs="Times New Roman"/>
          <w:sz w:val="24"/>
          <w:szCs w:val="24"/>
        </w:rPr>
        <w:t xml:space="preserve">; </w:t>
      </w:r>
      <w:proofErr w:type="spellStart"/>
      <w:r w:rsidR="00C512A4" w:rsidRPr="00557893">
        <w:rPr>
          <w:rFonts w:ascii="Times New Roman" w:hAnsi="Times New Roman" w:cs="Times New Roman"/>
          <w:sz w:val="24"/>
          <w:szCs w:val="24"/>
        </w:rPr>
        <w:t>unweighted</w:t>
      </w:r>
      <w:proofErr w:type="spellEnd"/>
      <w:r w:rsidR="00C512A4" w:rsidRPr="00557893">
        <w:rPr>
          <w:rFonts w:ascii="Times New Roman" w:hAnsi="Times New Roman" w:cs="Times New Roman"/>
          <w:sz w:val="24"/>
          <w:szCs w:val="24"/>
        </w:rPr>
        <w:t xml:space="preserve"> </w:t>
      </w:r>
      <w:proofErr w:type="spellStart"/>
      <w:r w:rsidR="00C512A4" w:rsidRPr="00557893">
        <w:rPr>
          <w:rFonts w:ascii="Times New Roman" w:hAnsi="Times New Roman" w:cs="Times New Roman"/>
          <w:sz w:val="24"/>
          <w:szCs w:val="24"/>
        </w:rPr>
        <w:t>UniFrac</w:t>
      </w:r>
      <w:proofErr w:type="spellEnd"/>
      <w:r w:rsidR="00C512A4" w:rsidRPr="00557893">
        <w:rPr>
          <w:rFonts w:ascii="Times New Roman" w:hAnsi="Times New Roman" w:cs="Times New Roman"/>
          <w:sz w:val="24"/>
          <w:szCs w:val="24"/>
        </w:rPr>
        <w:t xml:space="preserve"> Distance, a qualitative measure of community dissimilarity</w:t>
      </w:r>
      <w:r w:rsidR="008E7DC7" w:rsidRPr="00557893">
        <w:rPr>
          <w:rFonts w:ascii="Times New Roman" w:hAnsi="Times New Roman" w:cs="Times New Roman"/>
          <w:sz w:val="24"/>
          <w:szCs w:val="24"/>
        </w:rPr>
        <w:t xml:space="preserve"> with phylogenetic relationships (</w:t>
      </w:r>
      <w:proofErr w:type="spellStart"/>
      <w:r w:rsidR="008E7DC7" w:rsidRPr="00557893">
        <w:rPr>
          <w:rFonts w:ascii="Times New Roman" w:hAnsi="Times New Roman" w:cs="Times New Roman"/>
          <w:sz w:val="24"/>
          <w:szCs w:val="24"/>
        </w:rPr>
        <w:t>Lozupone</w:t>
      </w:r>
      <w:proofErr w:type="spellEnd"/>
      <w:r w:rsidR="008E7DC7" w:rsidRPr="00557893">
        <w:rPr>
          <w:rFonts w:ascii="Times New Roman" w:hAnsi="Times New Roman" w:cs="Times New Roman"/>
          <w:sz w:val="24"/>
          <w:szCs w:val="24"/>
        </w:rPr>
        <w:t xml:space="preserve"> &amp; </w:t>
      </w:r>
      <w:r w:rsidR="0017653D" w:rsidRPr="00557893">
        <w:rPr>
          <w:rFonts w:ascii="Times New Roman" w:hAnsi="Times New Roman" w:cs="Times New Roman"/>
          <w:sz w:val="24"/>
          <w:szCs w:val="24"/>
        </w:rPr>
        <w:t>K</w:t>
      </w:r>
      <w:r w:rsidR="008E7DC7" w:rsidRPr="00557893">
        <w:rPr>
          <w:rFonts w:ascii="Times New Roman" w:hAnsi="Times New Roman" w:cs="Times New Roman"/>
          <w:sz w:val="24"/>
          <w:szCs w:val="24"/>
        </w:rPr>
        <w:t xml:space="preserve">night 2005); </w:t>
      </w:r>
      <w:ins w:id="117" w:author="Juan C. Martínez Cruzado" w:date="2020-11-30T08:57:00Z">
        <w:r w:rsidR="003F345A">
          <w:rPr>
            <w:rFonts w:ascii="Times New Roman" w:hAnsi="Times New Roman" w:cs="Times New Roman"/>
            <w:sz w:val="24"/>
            <w:szCs w:val="24"/>
          </w:rPr>
          <w:t xml:space="preserve">and </w:t>
        </w:r>
      </w:ins>
      <w:r w:rsidR="008E7DC7" w:rsidRPr="00557893">
        <w:rPr>
          <w:rFonts w:ascii="Times New Roman" w:hAnsi="Times New Roman" w:cs="Times New Roman"/>
          <w:sz w:val="24"/>
          <w:szCs w:val="24"/>
        </w:rPr>
        <w:t xml:space="preserve">weighted </w:t>
      </w:r>
      <w:proofErr w:type="spellStart"/>
      <w:r w:rsidR="008E7DC7" w:rsidRPr="00557893">
        <w:rPr>
          <w:rFonts w:ascii="Times New Roman" w:hAnsi="Times New Roman" w:cs="Times New Roman"/>
          <w:sz w:val="24"/>
          <w:szCs w:val="24"/>
        </w:rPr>
        <w:t>UniFrac</w:t>
      </w:r>
      <w:proofErr w:type="spellEnd"/>
      <w:r w:rsidR="008E7DC7" w:rsidRPr="00557893">
        <w:rPr>
          <w:rFonts w:ascii="Times New Roman" w:hAnsi="Times New Roman" w:cs="Times New Roman"/>
          <w:sz w:val="24"/>
          <w:szCs w:val="24"/>
        </w:rPr>
        <w:t xml:space="preserve"> distance, a quantitative measure of community dissimilarity with phylogenetic relationships (</w:t>
      </w:r>
      <w:proofErr w:type="spellStart"/>
      <w:r w:rsidR="008E7DC7" w:rsidRPr="00557893">
        <w:rPr>
          <w:rFonts w:ascii="Times New Roman" w:hAnsi="Times New Roman" w:cs="Times New Roman"/>
          <w:sz w:val="24"/>
          <w:szCs w:val="24"/>
        </w:rPr>
        <w:t>Lozupone</w:t>
      </w:r>
      <w:proofErr w:type="spellEnd"/>
      <w:r w:rsidR="008E7DC7" w:rsidRPr="00557893">
        <w:rPr>
          <w:rFonts w:ascii="Times New Roman" w:hAnsi="Times New Roman" w:cs="Times New Roman"/>
          <w:sz w:val="24"/>
          <w:szCs w:val="24"/>
        </w:rPr>
        <w:t xml:space="preserve">, </w:t>
      </w:r>
      <w:proofErr w:type="spellStart"/>
      <w:r w:rsidR="008E7DC7" w:rsidRPr="00557893">
        <w:rPr>
          <w:rFonts w:ascii="Times New Roman" w:hAnsi="Times New Roman" w:cs="Times New Roman"/>
          <w:sz w:val="24"/>
          <w:szCs w:val="24"/>
        </w:rPr>
        <w:t>Hamady</w:t>
      </w:r>
      <w:proofErr w:type="spellEnd"/>
      <w:r w:rsidR="008E7DC7" w:rsidRPr="00557893">
        <w:rPr>
          <w:rFonts w:ascii="Times New Roman" w:hAnsi="Times New Roman" w:cs="Times New Roman"/>
          <w:sz w:val="24"/>
          <w:szCs w:val="24"/>
        </w:rPr>
        <w:t xml:space="preserve">, </w:t>
      </w:r>
      <w:proofErr w:type="spellStart"/>
      <w:r w:rsidR="008E7DC7" w:rsidRPr="00557893">
        <w:rPr>
          <w:rFonts w:ascii="Times New Roman" w:hAnsi="Times New Roman" w:cs="Times New Roman"/>
          <w:sz w:val="24"/>
          <w:szCs w:val="24"/>
        </w:rPr>
        <w:t>Kellley</w:t>
      </w:r>
      <w:proofErr w:type="spellEnd"/>
      <w:r w:rsidR="008E7DC7" w:rsidRPr="00557893">
        <w:rPr>
          <w:rFonts w:ascii="Times New Roman" w:hAnsi="Times New Roman" w:cs="Times New Roman"/>
          <w:sz w:val="24"/>
          <w:szCs w:val="24"/>
        </w:rPr>
        <w:t>, &amp; Knight 2007).</w:t>
      </w:r>
      <w:r w:rsidR="00E8085B" w:rsidRPr="00557893">
        <w:rPr>
          <w:rFonts w:ascii="Times New Roman" w:hAnsi="Times New Roman" w:cs="Times New Roman"/>
          <w:sz w:val="24"/>
          <w:szCs w:val="24"/>
        </w:rPr>
        <w:t xml:space="preserve"> </w:t>
      </w:r>
      <w:r w:rsidR="00017A6D" w:rsidRPr="00557893">
        <w:rPr>
          <w:rFonts w:ascii="Times New Roman" w:hAnsi="Times New Roman" w:cs="Times New Roman"/>
          <w:sz w:val="24"/>
          <w:szCs w:val="24"/>
        </w:rPr>
        <w:t xml:space="preserve">The next pipeline was to test alpha diversity and the distribution of features with boxplots and </w:t>
      </w:r>
      <w:proofErr w:type="spellStart"/>
      <w:r w:rsidR="00017A6D" w:rsidRPr="00557893">
        <w:rPr>
          <w:rFonts w:ascii="Times New Roman" w:hAnsi="Times New Roman" w:cs="Times New Roman"/>
          <w:sz w:val="24"/>
          <w:szCs w:val="24"/>
        </w:rPr>
        <w:t>Kurskal</w:t>
      </w:r>
      <w:proofErr w:type="spellEnd"/>
      <w:r w:rsidR="00017A6D" w:rsidRPr="00557893">
        <w:rPr>
          <w:rFonts w:ascii="Times New Roman" w:hAnsi="Times New Roman" w:cs="Times New Roman"/>
          <w:sz w:val="24"/>
          <w:szCs w:val="24"/>
        </w:rPr>
        <w:t>-Wallis test (</w:t>
      </w:r>
      <w:proofErr w:type="spellStart"/>
      <w:r w:rsidR="00937D2C" w:rsidRPr="00557893">
        <w:rPr>
          <w:rFonts w:ascii="Times New Roman" w:hAnsi="Times New Roman" w:cs="Times New Roman"/>
          <w:sz w:val="24"/>
          <w:szCs w:val="24"/>
        </w:rPr>
        <w:t>Estaki</w:t>
      </w:r>
      <w:proofErr w:type="spellEnd"/>
      <w:r w:rsidR="00937D2C" w:rsidRPr="00557893">
        <w:rPr>
          <w:rFonts w:ascii="Times New Roman" w:hAnsi="Times New Roman" w:cs="Times New Roman"/>
          <w:sz w:val="24"/>
          <w:szCs w:val="24"/>
        </w:rPr>
        <w:t xml:space="preserve"> 2020</w:t>
      </w:r>
      <w:r w:rsidR="00017A6D" w:rsidRPr="00557893">
        <w:rPr>
          <w:rFonts w:ascii="Times New Roman" w:hAnsi="Times New Roman" w:cs="Times New Roman"/>
          <w:sz w:val="24"/>
          <w:szCs w:val="24"/>
        </w:rPr>
        <w:t>).</w:t>
      </w:r>
      <w:r w:rsidR="00AF28E8" w:rsidRPr="00557893">
        <w:rPr>
          <w:rFonts w:ascii="Times New Roman" w:hAnsi="Times New Roman" w:cs="Times New Roman"/>
          <w:sz w:val="24"/>
          <w:szCs w:val="24"/>
        </w:rPr>
        <w:t xml:space="preserve"> The beta diversity was tested using principal coordinate (</w:t>
      </w:r>
      <w:proofErr w:type="spellStart"/>
      <w:r w:rsidR="00AF28E8" w:rsidRPr="00557893">
        <w:rPr>
          <w:rFonts w:ascii="Times New Roman" w:hAnsi="Times New Roman" w:cs="Times New Roman"/>
          <w:sz w:val="24"/>
          <w:szCs w:val="24"/>
        </w:rPr>
        <w:t>PCoA</w:t>
      </w:r>
      <w:proofErr w:type="spellEnd"/>
      <w:r w:rsidR="00AF28E8" w:rsidRPr="00557893">
        <w:rPr>
          <w:rFonts w:ascii="Times New Roman" w:hAnsi="Times New Roman" w:cs="Times New Roman"/>
          <w:sz w:val="24"/>
          <w:szCs w:val="24"/>
        </w:rPr>
        <w:t>) plots generated in the previous pipeline. The next test conducted was PERMANOVA (</w:t>
      </w:r>
      <w:r w:rsidR="00937D2C" w:rsidRPr="00557893">
        <w:rPr>
          <w:rFonts w:ascii="Times New Roman" w:hAnsi="Times New Roman" w:cs="Times New Roman"/>
          <w:sz w:val="24"/>
          <w:szCs w:val="24"/>
        </w:rPr>
        <w:t>Anderson &amp; Walsh 2013</w:t>
      </w:r>
      <w:r w:rsidR="00AF28E8" w:rsidRPr="00557893">
        <w:rPr>
          <w:rFonts w:ascii="Times New Roman" w:hAnsi="Times New Roman" w:cs="Times New Roman"/>
          <w:sz w:val="24"/>
          <w:szCs w:val="24"/>
        </w:rPr>
        <w:t xml:space="preserve">) per different metadata category. </w:t>
      </w:r>
      <w:r w:rsidR="00700627" w:rsidRPr="00557893">
        <w:rPr>
          <w:rFonts w:ascii="Times New Roman" w:hAnsi="Times New Roman" w:cs="Times New Roman"/>
          <w:sz w:val="24"/>
          <w:szCs w:val="24"/>
        </w:rPr>
        <w:t xml:space="preserve">Finally, the data was divided into the various categories in the metadata (including municipality location, cardinal location, cardinal surface current, reef habitat, and animal size) and then the taxonomic bar plots were visualized for each category or group and all samples and transferred to Microsoft Excel files. </w:t>
      </w:r>
      <w:r w:rsidR="00410915" w:rsidRPr="00557893">
        <w:rPr>
          <w:rFonts w:ascii="Times New Roman" w:eastAsia="Times New Roman" w:hAnsi="Times New Roman" w:cs="Times New Roman"/>
          <w:sz w:val="24"/>
          <w:szCs w:val="24"/>
        </w:rPr>
        <w:t>Pearson chi-squared statistical analysis was performed on log transformed data (log</w:t>
      </w:r>
      <w:r w:rsidR="00410915" w:rsidRPr="00557893">
        <w:rPr>
          <w:rFonts w:ascii="Times New Roman" w:eastAsia="Times New Roman" w:hAnsi="Times New Roman" w:cs="Times New Roman"/>
          <w:sz w:val="24"/>
          <w:szCs w:val="24"/>
          <w:vertAlign w:val="subscript"/>
        </w:rPr>
        <w:t>10</w:t>
      </w:r>
      <w:r w:rsidR="00410915" w:rsidRPr="00557893">
        <w:rPr>
          <w:rFonts w:ascii="Times New Roman" w:eastAsia="Times New Roman" w:hAnsi="Times New Roman" w:cs="Times New Roman"/>
          <w:sz w:val="24"/>
          <w:szCs w:val="24"/>
        </w:rPr>
        <w:t xml:space="preserve">(x+1)) for different metadata groupings that compared the microbial profiles at the phylum level of classification. </w:t>
      </w:r>
    </w:p>
    <w:p w14:paraId="25809EBA" w14:textId="23D069D9" w:rsidR="00171031" w:rsidRPr="00557893" w:rsidRDefault="00142501" w:rsidP="00557893">
      <w:pPr>
        <w:jc w:val="both"/>
        <w:rPr>
          <w:rFonts w:ascii="Times New Roman" w:hAnsi="Times New Roman" w:cs="Times New Roman"/>
          <w:i/>
          <w:iCs/>
          <w:sz w:val="24"/>
          <w:szCs w:val="24"/>
        </w:rPr>
      </w:pPr>
      <w:proofErr w:type="spellStart"/>
      <w:r w:rsidRPr="00557893">
        <w:rPr>
          <w:rFonts w:ascii="Times New Roman" w:hAnsi="Times New Roman" w:cs="Times New Roman"/>
          <w:i/>
          <w:iCs/>
          <w:sz w:val="24"/>
          <w:szCs w:val="24"/>
        </w:rPr>
        <w:t>Bioinformatic</w:t>
      </w:r>
      <w:proofErr w:type="spellEnd"/>
      <w:r w:rsidRPr="00557893">
        <w:rPr>
          <w:rFonts w:ascii="Times New Roman" w:hAnsi="Times New Roman" w:cs="Times New Roman"/>
          <w:i/>
          <w:iCs/>
          <w:sz w:val="24"/>
          <w:szCs w:val="24"/>
        </w:rPr>
        <w:t xml:space="preserve"> Analysis - </w:t>
      </w:r>
      <w:proofErr w:type="spellStart"/>
      <w:r w:rsidR="00171031" w:rsidRPr="00557893">
        <w:rPr>
          <w:rFonts w:ascii="Times New Roman" w:hAnsi="Times New Roman" w:cs="Times New Roman"/>
          <w:i/>
          <w:iCs/>
          <w:sz w:val="24"/>
          <w:szCs w:val="24"/>
        </w:rPr>
        <w:t>Geneious</w:t>
      </w:r>
      <w:proofErr w:type="spellEnd"/>
      <w:r w:rsidR="00171031" w:rsidRPr="00557893">
        <w:rPr>
          <w:rFonts w:ascii="Times New Roman" w:hAnsi="Times New Roman" w:cs="Times New Roman"/>
          <w:i/>
          <w:iCs/>
          <w:sz w:val="24"/>
          <w:szCs w:val="24"/>
        </w:rPr>
        <w:t xml:space="preserve"> Prime</w:t>
      </w:r>
    </w:p>
    <w:p w14:paraId="56E2D5B4" w14:textId="7CB6AD8D" w:rsidR="00F34E59" w:rsidRPr="00557893" w:rsidRDefault="00F34E5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w:t>
      </w:r>
      <w:proofErr w:type="spellStart"/>
      <w:r w:rsidRPr="00557893">
        <w:rPr>
          <w:rFonts w:ascii="Times New Roman" w:hAnsi="Times New Roman" w:cs="Times New Roman"/>
          <w:sz w:val="24"/>
          <w:szCs w:val="24"/>
        </w:rPr>
        <w:t>Geneious</w:t>
      </w:r>
      <w:proofErr w:type="spellEnd"/>
      <w:r w:rsidRPr="00557893">
        <w:rPr>
          <w:rFonts w:ascii="Times New Roman" w:hAnsi="Times New Roman" w:cs="Times New Roman"/>
          <w:sz w:val="24"/>
          <w:szCs w:val="24"/>
        </w:rPr>
        <w:t xml:space="preserve"> Prime bioinformatics platform was used to perform the </w:t>
      </w:r>
      <w:ins w:id="118" w:author="Juan C. Martínez Cruzado" w:date="2020-11-30T08:57:00Z">
        <w:r w:rsidR="003F345A" w:rsidRPr="003F345A">
          <w:rPr>
            <w:rFonts w:ascii="Times New Roman" w:hAnsi="Times New Roman" w:cs="Times New Roman"/>
            <w:i/>
            <w:sz w:val="24"/>
            <w:szCs w:val="24"/>
            <w:rPrChange w:id="119" w:author="Juan C. Martínez Cruzado" w:date="2020-11-30T08:57:00Z">
              <w:rPr>
                <w:rFonts w:ascii="Times New Roman" w:hAnsi="Times New Roman" w:cs="Times New Roman"/>
                <w:sz w:val="24"/>
                <w:szCs w:val="24"/>
              </w:rPr>
            </w:rPrChange>
          </w:rPr>
          <w:t>c</w:t>
        </w:r>
      </w:ins>
      <w:del w:id="120" w:author="Juan C. Martínez Cruzado" w:date="2020-11-30T08:57:00Z">
        <w:r w:rsidRPr="003F345A" w:rsidDel="003F345A">
          <w:rPr>
            <w:rFonts w:ascii="Times New Roman" w:hAnsi="Times New Roman" w:cs="Times New Roman"/>
            <w:i/>
            <w:sz w:val="24"/>
            <w:szCs w:val="24"/>
            <w:rPrChange w:id="121" w:author="Juan C. Martínez Cruzado" w:date="2020-11-30T08:57:00Z">
              <w:rPr>
                <w:rFonts w:ascii="Times New Roman" w:hAnsi="Times New Roman" w:cs="Times New Roman"/>
                <w:sz w:val="24"/>
                <w:szCs w:val="24"/>
              </w:rPr>
            </w:rPrChange>
          </w:rPr>
          <w:delText>C</w:delText>
        </w:r>
      </w:del>
      <w:r w:rsidRPr="003F345A">
        <w:rPr>
          <w:rFonts w:ascii="Times New Roman" w:hAnsi="Times New Roman" w:cs="Times New Roman"/>
          <w:i/>
          <w:sz w:val="24"/>
          <w:szCs w:val="24"/>
          <w:rPrChange w:id="122" w:author="Juan C. Martínez Cruzado" w:date="2020-11-30T08:57:00Z">
            <w:rPr>
              <w:rFonts w:ascii="Times New Roman" w:hAnsi="Times New Roman" w:cs="Times New Roman"/>
              <w:sz w:val="24"/>
              <w:szCs w:val="24"/>
            </w:rPr>
          </w:rPrChange>
        </w:rPr>
        <w:t xml:space="preserve">ytochrome </w:t>
      </w:r>
      <w:proofErr w:type="spellStart"/>
      <w:ins w:id="123" w:author="Juan C. Martínez Cruzado" w:date="2020-11-30T08:57:00Z">
        <w:r w:rsidR="003F345A" w:rsidRPr="003F345A">
          <w:rPr>
            <w:rFonts w:ascii="Times New Roman" w:hAnsi="Times New Roman" w:cs="Times New Roman"/>
            <w:i/>
            <w:sz w:val="24"/>
            <w:szCs w:val="24"/>
            <w:rPrChange w:id="124" w:author="Juan C. Martínez Cruzado" w:date="2020-11-30T08:57:00Z">
              <w:rPr>
                <w:rFonts w:ascii="Times New Roman" w:hAnsi="Times New Roman" w:cs="Times New Roman"/>
                <w:sz w:val="24"/>
                <w:szCs w:val="24"/>
              </w:rPr>
            </w:rPrChange>
          </w:rPr>
          <w:t>b</w:t>
        </w:r>
      </w:ins>
      <w:del w:id="125" w:author="Juan C. Martínez Cruzado" w:date="2020-11-30T08:57:00Z">
        <w:r w:rsidRPr="003F345A" w:rsidDel="003F345A">
          <w:rPr>
            <w:rFonts w:ascii="Times New Roman" w:hAnsi="Times New Roman" w:cs="Times New Roman"/>
            <w:i/>
            <w:sz w:val="24"/>
            <w:szCs w:val="24"/>
            <w:rPrChange w:id="126" w:author="Juan C. Martínez Cruzado" w:date="2020-11-30T08:57:00Z">
              <w:rPr>
                <w:rFonts w:ascii="Times New Roman" w:hAnsi="Times New Roman" w:cs="Times New Roman"/>
                <w:sz w:val="24"/>
                <w:szCs w:val="24"/>
              </w:rPr>
            </w:rPrChange>
          </w:rPr>
          <w:delText>B</w:delText>
        </w:r>
        <w:r w:rsidRPr="00557893" w:rsidDel="003F345A">
          <w:rPr>
            <w:rFonts w:ascii="Times New Roman" w:hAnsi="Times New Roman" w:cs="Times New Roman"/>
            <w:sz w:val="24"/>
            <w:szCs w:val="24"/>
          </w:rPr>
          <w:delText xml:space="preserve"> </w:delText>
        </w:r>
      </w:del>
      <w:r w:rsidRPr="00557893">
        <w:rPr>
          <w:rFonts w:ascii="Times New Roman" w:hAnsi="Times New Roman" w:cs="Times New Roman"/>
          <w:sz w:val="24"/>
          <w:szCs w:val="24"/>
        </w:rPr>
        <w:t>gene</w:t>
      </w:r>
      <w:proofErr w:type="spellEnd"/>
      <w:r w:rsidRPr="00557893">
        <w:rPr>
          <w:rFonts w:ascii="Times New Roman" w:hAnsi="Times New Roman" w:cs="Times New Roman"/>
          <w:sz w:val="24"/>
          <w:szCs w:val="24"/>
        </w:rPr>
        <w:t xml:space="preserve"> analysis. All information pertaining to the use of the platform can be found at </w:t>
      </w:r>
      <w:hyperlink r:id="rId20" w:history="1">
        <w:r w:rsidRPr="00557893">
          <w:rPr>
            <w:rStyle w:val="Hyperlink"/>
            <w:rFonts w:ascii="Times New Roman" w:hAnsi="Times New Roman" w:cs="Times New Roman"/>
            <w:color w:val="auto"/>
            <w:sz w:val="24"/>
            <w:szCs w:val="24"/>
          </w:rPr>
          <w:t>www.geneious.com</w:t>
        </w:r>
      </w:hyperlink>
      <w:r w:rsidRPr="00557893">
        <w:rPr>
          <w:rFonts w:ascii="Times New Roman" w:hAnsi="Times New Roman" w:cs="Times New Roman"/>
          <w:sz w:val="24"/>
          <w:szCs w:val="24"/>
        </w:rPr>
        <w:t xml:space="preserve"> . </w:t>
      </w:r>
      <w:r w:rsidR="0073716C" w:rsidRPr="00557893">
        <w:rPr>
          <w:rFonts w:ascii="Times New Roman" w:hAnsi="Times New Roman" w:cs="Times New Roman"/>
          <w:sz w:val="24"/>
          <w:szCs w:val="24"/>
        </w:rPr>
        <w:t xml:space="preserve">The samples were first imported and merged into paired reads using </w:t>
      </w:r>
      <w:proofErr w:type="spellStart"/>
      <w:r w:rsidR="0073716C" w:rsidRPr="00557893">
        <w:rPr>
          <w:rFonts w:ascii="Times New Roman" w:hAnsi="Times New Roman" w:cs="Times New Roman"/>
          <w:sz w:val="24"/>
          <w:szCs w:val="24"/>
        </w:rPr>
        <w:t>BBMerge</w:t>
      </w:r>
      <w:proofErr w:type="spellEnd"/>
      <w:r w:rsidR="0073716C" w:rsidRPr="00557893">
        <w:rPr>
          <w:rFonts w:ascii="Times New Roman" w:hAnsi="Times New Roman" w:cs="Times New Roman"/>
          <w:sz w:val="24"/>
          <w:szCs w:val="24"/>
        </w:rPr>
        <w:t xml:space="preserve"> paired Read Merger Version 38.37 (Bushnell </w:t>
      </w:r>
      <w:r w:rsidR="000C7DEA" w:rsidRPr="00557893">
        <w:rPr>
          <w:rFonts w:ascii="Times New Roman" w:hAnsi="Times New Roman" w:cs="Times New Roman"/>
          <w:sz w:val="24"/>
          <w:szCs w:val="24"/>
        </w:rPr>
        <w:t>2017</w:t>
      </w:r>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BBDuk</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73716C" w:rsidRPr="00557893">
        <w:rPr>
          <w:rFonts w:ascii="Times New Roman" w:hAnsi="Times New Roman" w:cs="Times New Roman"/>
          <w:sz w:val="24"/>
          <w:szCs w:val="24"/>
        </w:rPr>
        <w:t xml:space="preserve">) using the default settings and merge rate in the high setting. Paired reads were then Trimmed using </w:t>
      </w:r>
      <w:proofErr w:type="spellStart"/>
      <w:r w:rsidR="0073716C" w:rsidRPr="00557893">
        <w:rPr>
          <w:rFonts w:ascii="Times New Roman" w:hAnsi="Times New Roman" w:cs="Times New Roman"/>
          <w:sz w:val="24"/>
          <w:szCs w:val="24"/>
        </w:rPr>
        <w:t>BBDuk</w:t>
      </w:r>
      <w:proofErr w:type="spellEnd"/>
      <w:r w:rsidR="0073716C" w:rsidRPr="00557893">
        <w:rPr>
          <w:rFonts w:ascii="Times New Roman" w:hAnsi="Times New Roman" w:cs="Times New Roman"/>
          <w:sz w:val="24"/>
          <w:szCs w:val="24"/>
        </w:rPr>
        <w:t xml:space="preserve"> Adapter/Quality Trimming Version 38.37 (Bushnell</w:t>
      </w:r>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BBDuk</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73716C" w:rsidRPr="00557893">
        <w:rPr>
          <w:rFonts w:ascii="Times New Roman" w:hAnsi="Times New Roman" w:cs="Times New Roman"/>
          <w:sz w:val="24"/>
          <w:szCs w:val="24"/>
        </w:rPr>
        <w:t xml:space="preserve">) using the default settings for </w:t>
      </w:r>
      <w:proofErr w:type="spellStart"/>
      <w:r w:rsidR="005956BF" w:rsidRPr="00557893">
        <w:rPr>
          <w:rFonts w:ascii="Times New Roman" w:hAnsi="Times New Roman" w:cs="Times New Roman"/>
          <w:sz w:val="24"/>
          <w:szCs w:val="24"/>
        </w:rPr>
        <w:t>Nextera</w:t>
      </w:r>
      <w:proofErr w:type="spellEnd"/>
      <w:r w:rsidR="0073716C" w:rsidRPr="00557893">
        <w:rPr>
          <w:rFonts w:ascii="Times New Roman" w:hAnsi="Times New Roman" w:cs="Times New Roman"/>
          <w:sz w:val="24"/>
          <w:szCs w:val="24"/>
        </w:rPr>
        <w:t xml:space="preserve"> DNA adapters</w:t>
      </w:r>
      <w:r w:rsidR="00FD48FB" w:rsidRPr="00557893">
        <w:rPr>
          <w:rFonts w:ascii="Times New Roman" w:hAnsi="Times New Roman" w:cs="Times New Roman"/>
          <w:sz w:val="24"/>
          <w:szCs w:val="24"/>
        </w:rPr>
        <w:t xml:space="preserve"> with a </w:t>
      </w:r>
      <w:proofErr w:type="spellStart"/>
      <w:r w:rsidR="00FD48FB" w:rsidRPr="00557893">
        <w:rPr>
          <w:rFonts w:ascii="Times New Roman" w:hAnsi="Times New Roman" w:cs="Times New Roman"/>
          <w:sz w:val="24"/>
          <w:szCs w:val="24"/>
        </w:rPr>
        <w:t>Kmer</w:t>
      </w:r>
      <w:proofErr w:type="spellEnd"/>
      <w:r w:rsidR="00FD48FB" w:rsidRPr="00557893">
        <w:rPr>
          <w:rFonts w:ascii="Times New Roman" w:hAnsi="Times New Roman" w:cs="Times New Roman"/>
          <w:sz w:val="24"/>
          <w:szCs w:val="24"/>
        </w:rPr>
        <w:t xml:space="preserve"> length of 27, maximum substitutions of 1, minimum quality of 30, minimum overlap of 20 and minimum length of 100bps. Then sequences were error corrected and normalized using </w:t>
      </w:r>
      <w:proofErr w:type="spellStart"/>
      <w:r w:rsidR="00FD48FB" w:rsidRPr="00557893">
        <w:rPr>
          <w:rFonts w:ascii="Times New Roman" w:hAnsi="Times New Roman" w:cs="Times New Roman"/>
          <w:sz w:val="24"/>
          <w:szCs w:val="24"/>
        </w:rPr>
        <w:t>BBNorm</w:t>
      </w:r>
      <w:proofErr w:type="spellEnd"/>
      <w:r w:rsidR="00FD48FB" w:rsidRPr="00557893">
        <w:rPr>
          <w:rFonts w:ascii="Times New Roman" w:hAnsi="Times New Roman" w:cs="Times New Roman"/>
          <w:sz w:val="24"/>
          <w:szCs w:val="24"/>
        </w:rPr>
        <w:t xml:space="preserve"> error correction and read normalization version 38.37 (</w:t>
      </w:r>
      <w:proofErr w:type="spellStart"/>
      <w:r w:rsidR="00CD73DC" w:rsidRPr="00557893">
        <w:rPr>
          <w:rFonts w:ascii="Times New Roman" w:hAnsi="Times New Roman" w:cs="Times New Roman"/>
          <w:sz w:val="24"/>
          <w:szCs w:val="24"/>
        </w:rPr>
        <w:t>BBNorm</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FD48FB" w:rsidRPr="00557893">
        <w:rPr>
          <w:rFonts w:ascii="Times New Roman" w:hAnsi="Times New Roman" w:cs="Times New Roman"/>
          <w:sz w:val="24"/>
          <w:szCs w:val="24"/>
        </w:rPr>
        <w:t>) using defaults settings. The duplicate sequences were removed using Dedupe Duplicate Read Remover version 38.37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FD48FB" w:rsidRPr="00557893">
        <w:rPr>
          <w:rFonts w:ascii="Times New Roman" w:hAnsi="Times New Roman" w:cs="Times New Roman"/>
          <w:sz w:val="24"/>
          <w:szCs w:val="24"/>
        </w:rPr>
        <w:t xml:space="preserve">) on default settings and </w:t>
      </w:r>
      <w:proofErr w:type="spellStart"/>
      <w:r w:rsidR="00FD48FB" w:rsidRPr="00557893">
        <w:rPr>
          <w:rFonts w:ascii="Times New Roman" w:hAnsi="Times New Roman" w:cs="Times New Roman"/>
          <w:sz w:val="24"/>
          <w:szCs w:val="24"/>
        </w:rPr>
        <w:t>Kmer</w:t>
      </w:r>
      <w:proofErr w:type="spellEnd"/>
      <w:r w:rsidR="00FD48FB" w:rsidRPr="00557893">
        <w:rPr>
          <w:rFonts w:ascii="Times New Roman" w:hAnsi="Times New Roman" w:cs="Times New Roman"/>
          <w:sz w:val="24"/>
          <w:szCs w:val="24"/>
        </w:rPr>
        <w:t xml:space="preserve"> seed length of 31.</w:t>
      </w:r>
      <w:r w:rsidR="00FD1631"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Chimeric reads </w:t>
      </w:r>
      <w:proofErr w:type="gramStart"/>
      <w:r w:rsidRPr="00557893">
        <w:rPr>
          <w:rFonts w:ascii="Times New Roman" w:hAnsi="Times New Roman" w:cs="Times New Roman"/>
          <w:sz w:val="24"/>
          <w:szCs w:val="24"/>
        </w:rPr>
        <w:t>were</w:t>
      </w:r>
      <w:proofErr w:type="gramEnd"/>
      <w:r w:rsidRPr="00557893">
        <w:rPr>
          <w:rFonts w:ascii="Times New Roman" w:hAnsi="Times New Roman" w:cs="Times New Roman"/>
          <w:sz w:val="24"/>
          <w:szCs w:val="24"/>
        </w:rPr>
        <w:t xml:space="preserve"> removed using UCHIME v4.2.40</w:t>
      </w:r>
      <w:r w:rsidR="00331447" w:rsidRPr="00557893">
        <w:rPr>
          <w:rFonts w:ascii="Times New Roman" w:hAnsi="Times New Roman" w:cs="Times New Roman"/>
          <w:sz w:val="24"/>
          <w:szCs w:val="24"/>
        </w:rPr>
        <w:t xml:space="preserve"> </w:t>
      </w:r>
      <w:r w:rsidRPr="00557893">
        <w:rPr>
          <w:rFonts w:ascii="Times New Roman" w:hAnsi="Times New Roman" w:cs="Times New Roman"/>
          <w:sz w:val="24"/>
          <w:szCs w:val="24"/>
        </w:rPr>
        <w:t>Chimeric sequence detection using a reference database by Robert Edgar</w:t>
      </w:r>
      <w:r w:rsidR="00331447" w:rsidRPr="00557893">
        <w:rPr>
          <w:rFonts w:ascii="Times New Roman" w:hAnsi="Times New Roman" w:cs="Times New Roman"/>
          <w:sz w:val="24"/>
          <w:szCs w:val="24"/>
        </w:rPr>
        <w:t xml:space="preserve"> (2011)</w:t>
      </w:r>
      <w:r w:rsidRPr="00557893">
        <w:rPr>
          <w:rFonts w:ascii="Times New Roman" w:hAnsi="Times New Roman" w:cs="Times New Roman"/>
          <w:sz w:val="24"/>
          <w:szCs w:val="24"/>
        </w:rPr>
        <w:t xml:space="preserve"> using default settings and Multiple Sea Urchin Mitochondrion Genome Alignments</w:t>
      </w:r>
      <w:r w:rsidR="00891487" w:rsidRPr="00557893">
        <w:rPr>
          <w:rFonts w:ascii="Times New Roman" w:hAnsi="Times New Roman" w:cs="Times New Roman"/>
          <w:sz w:val="24"/>
          <w:szCs w:val="24"/>
        </w:rPr>
        <w:t xml:space="preserve"> (</w:t>
      </w:r>
      <w:proofErr w:type="spellStart"/>
      <w:r w:rsidR="00E52979" w:rsidRPr="00557893">
        <w:rPr>
          <w:rFonts w:ascii="Times New Roman" w:hAnsi="Times New Roman" w:cs="Times New Roman"/>
          <w:sz w:val="24"/>
          <w:szCs w:val="24"/>
        </w:rPr>
        <w:t>Chunxia</w:t>
      </w:r>
      <w:proofErr w:type="spellEnd"/>
      <w:r w:rsidR="00E52979" w:rsidRPr="00557893">
        <w:rPr>
          <w:rFonts w:ascii="Times New Roman" w:hAnsi="Times New Roman" w:cs="Times New Roman"/>
          <w:sz w:val="24"/>
          <w:szCs w:val="24"/>
        </w:rPr>
        <w:t xml:space="preserve"> 2016, Bronstein 2019</w:t>
      </w:r>
      <w:r w:rsidR="00891487" w:rsidRPr="00557893">
        <w:rPr>
          <w:rFonts w:ascii="Times New Roman" w:hAnsi="Times New Roman" w:cs="Times New Roman"/>
          <w:sz w:val="24"/>
          <w:szCs w:val="24"/>
        </w:rPr>
        <w:t xml:space="preserve">). </w:t>
      </w:r>
      <w:r w:rsidR="00FD1631" w:rsidRPr="00557893">
        <w:rPr>
          <w:rFonts w:ascii="Times New Roman" w:hAnsi="Times New Roman" w:cs="Times New Roman"/>
          <w:sz w:val="24"/>
          <w:szCs w:val="24"/>
        </w:rPr>
        <w:t>Then,</w:t>
      </w:r>
      <w:r w:rsidR="00891487" w:rsidRPr="00557893">
        <w:rPr>
          <w:rFonts w:ascii="Times New Roman" w:hAnsi="Times New Roman" w:cs="Times New Roman"/>
          <w:sz w:val="24"/>
          <w:szCs w:val="24"/>
        </w:rPr>
        <w:t xml:space="preserve"> the samples were processed through a Velvet 1.2.1 de novo assembly using de Bru</w:t>
      </w:r>
      <w:r w:rsidR="001E42D3" w:rsidRPr="00557893">
        <w:rPr>
          <w:rFonts w:ascii="Times New Roman" w:hAnsi="Times New Roman" w:cs="Times New Roman"/>
          <w:sz w:val="24"/>
          <w:szCs w:val="24"/>
        </w:rPr>
        <w:t>i</w:t>
      </w:r>
      <w:r w:rsidR="00891487" w:rsidRPr="00557893">
        <w:rPr>
          <w:rFonts w:ascii="Times New Roman" w:hAnsi="Times New Roman" w:cs="Times New Roman"/>
          <w:sz w:val="24"/>
          <w:szCs w:val="24"/>
        </w:rPr>
        <w:t xml:space="preserve">jn graphs to produce assembled contigs. </w:t>
      </w:r>
      <w:r w:rsidR="005956BF" w:rsidRPr="00557893">
        <w:rPr>
          <w:rFonts w:ascii="Times New Roman" w:hAnsi="Times New Roman" w:cs="Times New Roman"/>
          <w:sz w:val="24"/>
          <w:szCs w:val="24"/>
        </w:rPr>
        <w:t xml:space="preserve">These contigs were then edited to only contain sequence lengths that were close to our desired </w:t>
      </w:r>
      <w:ins w:id="127" w:author="Juan C. Martínez Cruzado" w:date="2020-11-30T08:58:00Z">
        <w:r w:rsidR="003F345A" w:rsidRPr="003F345A">
          <w:rPr>
            <w:rFonts w:ascii="Times New Roman" w:hAnsi="Times New Roman" w:cs="Times New Roman"/>
            <w:i/>
            <w:sz w:val="24"/>
            <w:szCs w:val="24"/>
            <w:rPrChange w:id="128" w:author="Juan C. Martínez Cruzado" w:date="2020-11-30T08:58:00Z">
              <w:rPr>
                <w:rFonts w:ascii="Times New Roman" w:hAnsi="Times New Roman" w:cs="Times New Roman"/>
                <w:sz w:val="24"/>
                <w:szCs w:val="24"/>
              </w:rPr>
            </w:rPrChange>
          </w:rPr>
          <w:t>c</w:t>
        </w:r>
      </w:ins>
      <w:del w:id="129" w:author="Juan C. Martínez Cruzado" w:date="2020-11-30T08:58:00Z">
        <w:r w:rsidR="005956BF" w:rsidRPr="003F345A" w:rsidDel="003F345A">
          <w:rPr>
            <w:rFonts w:ascii="Times New Roman" w:hAnsi="Times New Roman" w:cs="Times New Roman"/>
            <w:i/>
            <w:sz w:val="24"/>
            <w:szCs w:val="24"/>
            <w:rPrChange w:id="130" w:author="Juan C. Martínez Cruzado" w:date="2020-11-30T08:58:00Z">
              <w:rPr>
                <w:rFonts w:ascii="Times New Roman" w:hAnsi="Times New Roman" w:cs="Times New Roman"/>
                <w:sz w:val="24"/>
                <w:szCs w:val="24"/>
              </w:rPr>
            </w:rPrChange>
          </w:rPr>
          <w:delText>C</w:delText>
        </w:r>
      </w:del>
      <w:r w:rsidR="005956BF" w:rsidRPr="003F345A">
        <w:rPr>
          <w:rFonts w:ascii="Times New Roman" w:hAnsi="Times New Roman" w:cs="Times New Roman"/>
          <w:i/>
          <w:sz w:val="24"/>
          <w:szCs w:val="24"/>
          <w:rPrChange w:id="131" w:author="Juan C. Martínez Cruzado" w:date="2020-11-30T08:58:00Z">
            <w:rPr>
              <w:rFonts w:ascii="Times New Roman" w:hAnsi="Times New Roman" w:cs="Times New Roman"/>
              <w:sz w:val="24"/>
              <w:szCs w:val="24"/>
            </w:rPr>
          </w:rPrChange>
        </w:rPr>
        <w:t xml:space="preserve">ytochrome </w:t>
      </w:r>
      <w:ins w:id="132" w:author="Juan C. Martínez Cruzado" w:date="2020-11-30T08:58:00Z">
        <w:r w:rsidR="003F345A" w:rsidRPr="003F345A">
          <w:rPr>
            <w:rFonts w:ascii="Times New Roman" w:hAnsi="Times New Roman" w:cs="Times New Roman"/>
            <w:i/>
            <w:sz w:val="24"/>
            <w:szCs w:val="24"/>
            <w:rPrChange w:id="133" w:author="Juan C. Martínez Cruzado" w:date="2020-11-30T08:58:00Z">
              <w:rPr>
                <w:rFonts w:ascii="Times New Roman" w:hAnsi="Times New Roman" w:cs="Times New Roman"/>
                <w:sz w:val="24"/>
                <w:szCs w:val="24"/>
              </w:rPr>
            </w:rPrChange>
          </w:rPr>
          <w:t>b</w:t>
        </w:r>
      </w:ins>
      <w:del w:id="134" w:author="Juan C. Martínez Cruzado" w:date="2020-11-30T08:58:00Z">
        <w:r w:rsidR="005956BF" w:rsidRPr="003F345A" w:rsidDel="003F345A">
          <w:rPr>
            <w:rFonts w:ascii="Times New Roman" w:hAnsi="Times New Roman" w:cs="Times New Roman"/>
            <w:i/>
            <w:sz w:val="24"/>
            <w:szCs w:val="24"/>
            <w:rPrChange w:id="135" w:author="Juan C. Martínez Cruzado" w:date="2020-11-30T08:58:00Z">
              <w:rPr>
                <w:rFonts w:ascii="Times New Roman" w:hAnsi="Times New Roman" w:cs="Times New Roman"/>
                <w:sz w:val="24"/>
                <w:szCs w:val="24"/>
              </w:rPr>
            </w:rPrChange>
          </w:rPr>
          <w:delText>B</w:delText>
        </w:r>
      </w:del>
      <w:r w:rsidR="005956BF" w:rsidRPr="00557893">
        <w:rPr>
          <w:rFonts w:ascii="Times New Roman" w:hAnsi="Times New Roman" w:cs="Times New Roman"/>
          <w:sz w:val="24"/>
          <w:szCs w:val="24"/>
        </w:rPr>
        <w:t xml:space="preserve"> </w:t>
      </w:r>
      <w:proofErr w:type="spellStart"/>
      <w:r w:rsidR="005956BF" w:rsidRPr="00557893">
        <w:rPr>
          <w:rFonts w:ascii="Times New Roman" w:hAnsi="Times New Roman" w:cs="Times New Roman"/>
          <w:sz w:val="24"/>
          <w:szCs w:val="24"/>
        </w:rPr>
        <w:t>amplicon</w:t>
      </w:r>
      <w:proofErr w:type="spellEnd"/>
      <w:r w:rsidR="005956BF" w:rsidRPr="00557893">
        <w:rPr>
          <w:rFonts w:ascii="Times New Roman" w:hAnsi="Times New Roman" w:cs="Times New Roman"/>
          <w:sz w:val="24"/>
          <w:szCs w:val="24"/>
        </w:rPr>
        <w:t xml:space="preserve"> 1,140 bps, so anything below 900 bps and above 2,000 bps was discarded.</w:t>
      </w:r>
      <w:r w:rsidR="00891487" w:rsidRPr="00557893">
        <w:rPr>
          <w:rFonts w:ascii="Times New Roman" w:hAnsi="Times New Roman" w:cs="Times New Roman"/>
          <w:sz w:val="24"/>
          <w:szCs w:val="24"/>
        </w:rPr>
        <w:t xml:space="preserve"> The contigs were then aligned using </w:t>
      </w:r>
      <w:proofErr w:type="spellStart"/>
      <w:r w:rsidR="00891487" w:rsidRPr="00557893">
        <w:rPr>
          <w:rFonts w:ascii="Times New Roman" w:hAnsi="Times New Roman" w:cs="Times New Roman"/>
          <w:sz w:val="24"/>
          <w:szCs w:val="24"/>
        </w:rPr>
        <w:t>Geneious</w:t>
      </w:r>
      <w:proofErr w:type="spellEnd"/>
      <w:r w:rsidR="00891487" w:rsidRPr="00557893">
        <w:rPr>
          <w:rFonts w:ascii="Times New Roman" w:hAnsi="Times New Roman" w:cs="Times New Roman"/>
          <w:sz w:val="24"/>
          <w:szCs w:val="24"/>
        </w:rPr>
        <w:t xml:space="preserve"> Global Alignment and a cost </w:t>
      </w:r>
      <w:r w:rsidR="00A74460" w:rsidRPr="00557893">
        <w:rPr>
          <w:rFonts w:ascii="Times New Roman" w:hAnsi="Times New Roman" w:cs="Times New Roman"/>
          <w:sz w:val="24"/>
          <w:szCs w:val="24"/>
        </w:rPr>
        <w:t>ma</w:t>
      </w:r>
      <w:r w:rsidR="00891487" w:rsidRPr="00557893">
        <w:rPr>
          <w:rFonts w:ascii="Times New Roman" w:hAnsi="Times New Roman" w:cs="Times New Roman"/>
          <w:sz w:val="24"/>
          <w:szCs w:val="24"/>
        </w:rPr>
        <w:t xml:space="preserve">trix of 51% similarity </w:t>
      </w:r>
      <w:proofErr w:type="gramStart"/>
      <w:r w:rsidR="00891487" w:rsidRPr="00557893">
        <w:rPr>
          <w:rFonts w:ascii="Times New Roman" w:hAnsi="Times New Roman" w:cs="Times New Roman"/>
          <w:sz w:val="24"/>
          <w:szCs w:val="24"/>
        </w:rPr>
        <w:t>(5/</w:t>
      </w:r>
      <w:r w:rsidR="0076392D" w:rsidRPr="00557893">
        <w:rPr>
          <w:rFonts w:ascii="Times New Roman" w:hAnsi="Times New Roman" w:cs="Times New Roman"/>
          <w:sz w:val="24"/>
          <w:szCs w:val="24"/>
        </w:rPr>
        <w:t>-</w:t>
      </w:r>
      <w:r w:rsidR="00891487" w:rsidRPr="00557893">
        <w:rPr>
          <w:rFonts w:ascii="Times New Roman" w:hAnsi="Times New Roman" w:cs="Times New Roman"/>
          <w:sz w:val="24"/>
          <w:szCs w:val="24"/>
        </w:rPr>
        <w:t>3)</w:t>
      </w:r>
      <w:proofErr w:type="gramEnd"/>
      <w:r w:rsidR="00891487" w:rsidRPr="00557893">
        <w:rPr>
          <w:rFonts w:ascii="Times New Roman" w:hAnsi="Times New Roman" w:cs="Times New Roman"/>
          <w:sz w:val="24"/>
          <w:szCs w:val="24"/>
        </w:rPr>
        <w:t>.</w:t>
      </w:r>
      <w:r w:rsidR="00A74460" w:rsidRPr="00557893">
        <w:rPr>
          <w:rFonts w:ascii="Times New Roman" w:hAnsi="Times New Roman" w:cs="Times New Roman"/>
          <w:sz w:val="24"/>
          <w:szCs w:val="24"/>
        </w:rPr>
        <w:t xml:space="preserve"> A consensus sequence was generated using a threshold of 0% (Majority) from each of the aligned edited contigs. </w:t>
      </w:r>
      <w:r w:rsidR="000E20E4" w:rsidRPr="00557893">
        <w:rPr>
          <w:rFonts w:ascii="Times New Roman" w:hAnsi="Times New Roman" w:cs="Times New Roman"/>
          <w:sz w:val="24"/>
          <w:szCs w:val="24"/>
        </w:rPr>
        <w:t>Finally,</w:t>
      </w:r>
      <w:r w:rsidR="00A74460" w:rsidRPr="00557893">
        <w:rPr>
          <w:rFonts w:ascii="Times New Roman" w:hAnsi="Times New Roman" w:cs="Times New Roman"/>
          <w:sz w:val="24"/>
          <w:szCs w:val="24"/>
        </w:rPr>
        <w:t xml:space="preserve"> with the consensus sequence a phylogenetic tree was generated using </w:t>
      </w:r>
      <w:proofErr w:type="spellStart"/>
      <w:r w:rsidR="00A74460" w:rsidRPr="00557893">
        <w:rPr>
          <w:rFonts w:ascii="Times New Roman" w:hAnsi="Times New Roman" w:cs="Times New Roman"/>
          <w:sz w:val="24"/>
          <w:szCs w:val="24"/>
        </w:rPr>
        <w:t>Geneious</w:t>
      </w:r>
      <w:proofErr w:type="spellEnd"/>
      <w:r w:rsidR="00A74460" w:rsidRPr="00557893">
        <w:rPr>
          <w:rFonts w:ascii="Times New Roman" w:hAnsi="Times New Roman" w:cs="Times New Roman"/>
          <w:sz w:val="24"/>
          <w:szCs w:val="24"/>
        </w:rPr>
        <w:t xml:space="preserve"> Tree Builder and Global alignment using a cost matrix of 51% similarity, with a genetic distance model of Tamura-</w:t>
      </w:r>
      <w:proofErr w:type="spellStart"/>
      <w:r w:rsidR="00A74460" w:rsidRPr="00557893">
        <w:rPr>
          <w:rFonts w:ascii="Times New Roman" w:hAnsi="Times New Roman" w:cs="Times New Roman"/>
          <w:sz w:val="24"/>
          <w:szCs w:val="24"/>
        </w:rPr>
        <w:t>Nei</w:t>
      </w:r>
      <w:proofErr w:type="spellEnd"/>
      <w:r w:rsidR="00A74460" w:rsidRPr="00557893">
        <w:rPr>
          <w:rFonts w:ascii="Times New Roman" w:hAnsi="Times New Roman" w:cs="Times New Roman"/>
          <w:sz w:val="24"/>
          <w:szCs w:val="24"/>
        </w:rPr>
        <w:t xml:space="preserve"> and method of Neighbor-Joining tree.</w:t>
      </w:r>
    </w:p>
    <w:p w14:paraId="5804EE5D" w14:textId="70A6C0E5" w:rsidR="00311474" w:rsidRPr="00557893" w:rsidRDefault="00311474" w:rsidP="00557893">
      <w:pPr>
        <w:jc w:val="both"/>
        <w:rPr>
          <w:rFonts w:ascii="Times New Roman" w:hAnsi="Times New Roman" w:cs="Times New Roman"/>
          <w:bCs/>
          <w:sz w:val="24"/>
          <w:szCs w:val="24"/>
        </w:rPr>
      </w:pPr>
    </w:p>
    <w:p w14:paraId="4843064E" w14:textId="77777777" w:rsidR="006615B2" w:rsidRPr="00557893" w:rsidRDefault="006615B2" w:rsidP="00557893">
      <w:pPr>
        <w:jc w:val="both"/>
        <w:rPr>
          <w:rFonts w:ascii="Times New Roman" w:hAnsi="Times New Roman" w:cs="Times New Roman"/>
          <w:bCs/>
          <w:sz w:val="24"/>
          <w:szCs w:val="24"/>
        </w:rPr>
      </w:pPr>
    </w:p>
    <w:p w14:paraId="43ABBC5C" w14:textId="6F0FB021" w:rsidR="00311474" w:rsidRPr="00557893" w:rsidRDefault="00311474" w:rsidP="00557893">
      <w:pPr>
        <w:jc w:val="both"/>
        <w:rPr>
          <w:rFonts w:ascii="Times New Roman" w:hAnsi="Times New Roman" w:cs="Times New Roman"/>
          <w:bCs/>
          <w:sz w:val="24"/>
          <w:szCs w:val="24"/>
        </w:rPr>
      </w:pPr>
    </w:p>
    <w:p w14:paraId="47E4C7AA" w14:textId="2ECCB155" w:rsidR="00C45B7C" w:rsidRPr="00557893" w:rsidRDefault="00C45B7C" w:rsidP="00557893">
      <w:pPr>
        <w:jc w:val="both"/>
        <w:rPr>
          <w:rFonts w:ascii="Times New Roman" w:hAnsi="Times New Roman" w:cs="Times New Roman"/>
          <w:bCs/>
          <w:sz w:val="24"/>
          <w:szCs w:val="24"/>
        </w:rPr>
      </w:pPr>
    </w:p>
    <w:p w14:paraId="7DBBC4EB" w14:textId="277E70AC" w:rsidR="00C45B7C" w:rsidRPr="00557893" w:rsidRDefault="00C45B7C" w:rsidP="00557893">
      <w:pPr>
        <w:jc w:val="both"/>
        <w:rPr>
          <w:rFonts w:ascii="Times New Roman" w:hAnsi="Times New Roman" w:cs="Times New Roman"/>
          <w:bCs/>
          <w:sz w:val="24"/>
          <w:szCs w:val="24"/>
        </w:rPr>
      </w:pPr>
    </w:p>
    <w:p w14:paraId="38B52F5B" w14:textId="19E68ABB" w:rsidR="00C45B7C" w:rsidRPr="00557893" w:rsidRDefault="00C45B7C" w:rsidP="00557893">
      <w:pPr>
        <w:jc w:val="both"/>
        <w:rPr>
          <w:rFonts w:ascii="Times New Roman" w:hAnsi="Times New Roman" w:cs="Times New Roman"/>
          <w:bCs/>
          <w:sz w:val="24"/>
          <w:szCs w:val="24"/>
        </w:rPr>
      </w:pPr>
    </w:p>
    <w:p w14:paraId="3C64E527" w14:textId="05B7CC02" w:rsidR="00C45B7C" w:rsidRPr="00557893" w:rsidRDefault="00C45B7C" w:rsidP="00557893">
      <w:pPr>
        <w:jc w:val="both"/>
        <w:rPr>
          <w:rFonts w:ascii="Times New Roman" w:hAnsi="Times New Roman" w:cs="Times New Roman"/>
          <w:bCs/>
          <w:sz w:val="24"/>
          <w:szCs w:val="24"/>
        </w:rPr>
      </w:pPr>
    </w:p>
    <w:p w14:paraId="771A1D19" w14:textId="3FDB4703" w:rsidR="00C45B7C" w:rsidRPr="00557893" w:rsidRDefault="00C45B7C" w:rsidP="00557893">
      <w:pPr>
        <w:jc w:val="both"/>
        <w:rPr>
          <w:rFonts w:ascii="Times New Roman" w:hAnsi="Times New Roman" w:cs="Times New Roman"/>
          <w:bCs/>
          <w:sz w:val="24"/>
          <w:szCs w:val="24"/>
        </w:rPr>
      </w:pPr>
    </w:p>
    <w:p w14:paraId="5A400C8A" w14:textId="662DEACA" w:rsidR="00C45B7C" w:rsidRPr="00557893" w:rsidRDefault="00C45B7C" w:rsidP="00557893">
      <w:pPr>
        <w:jc w:val="both"/>
        <w:rPr>
          <w:rFonts w:ascii="Times New Roman" w:hAnsi="Times New Roman" w:cs="Times New Roman"/>
          <w:bCs/>
          <w:sz w:val="24"/>
          <w:szCs w:val="24"/>
        </w:rPr>
      </w:pPr>
    </w:p>
    <w:p w14:paraId="0A952D5D" w14:textId="17FA046E" w:rsidR="00C45B7C" w:rsidRPr="00557893" w:rsidRDefault="00C45B7C" w:rsidP="00557893">
      <w:pPr>
        <w:jc w:val="both"/>
        <w:rPr>
          <w:rFonts w:ascii="Times New Roman" w:hAnsi="Times New Roman" w:cs="Times New Roman"/>
          <w:bCs/>
          <w:sz w:val="24"/>
          <w:szCs w:val="24"/>
        </w:rPr>
      </w:pPr>
    </w:p>
    <w:p w14:paraId="6D88B9EA" w14:textId="31512A90" w:rsidR="00C45B7C" w:rsidRPr="00557893" w:rsidRDefault="00C45B7C" w:rsidP="00557893">
      <w:pPr>
        <w:jc w:val="both"/>
        <w:rPr>
          <w:rFonts w:ascii="Times New Roman" w:hAnsi="Times New Roman" w:cs="Times New Roman"/>
          <w:bCs/>
          <w:sz w:val="24"/>
          <w:szCs w:val="24"/>
        </w:rPr>
      </w:pPr>
    </w:p>
    <w:p w14:paraId="11DAA72A" w14:textId="0C4BA95D" w:rsidR="00C45B7C" w:rsidRPr="00557893" w:rsidRDefault="00C45B7C" w:rsidP="00557893">
      <w:pPr>
        <w:jc w:val="both"/>
        <w:rPr>
          <w:rFonts w:ascii="Times New Roman" w:hAnsi="Times New Roman" w:cs="Times New Roman"/>
          <w:bCs/>
          <w:sz w:val="24"/>
          <w:szCs w:val="24"/>
        </w:rPr>
      </w:pPr>
    </w:p>
    <w:p w14:paraId="4DAD039D" w14:textId="01708C09" w:rsidR="00C45B7C" w:rsidRPr="00557893" w:rsidRDefault="00C45B7C" w:rsidP="00557893">
      <w:pPr>
        <w:jc w:val="both"/>
        <w:rPr>
          <w:rFonts w:ascii="Times New Roman" w:hAnsi="Times New Roman" w:cs="Times New Roman"/>
          <w:bCs/>
          <w:sz w:val="24"/>
          <w:szCs w:val="24"/>
        </w:rPr>
      </w:pPr>
    </w:p>
    <w:p w14:paraId="023D6AC0" w14:textId="4BF38905" w:rsidR="007E3DD5" w:rsidRPr="00557893" w:rsidRDefault="007E3DD5" w:rsidP="00557893">
      <w:pPr>
        <w:jc w:val="both"/>
        <w:rPr>
          <w:rFonts w:ascii="Times New Roman" w:hAnsi="Times New Roman" w:cs="Times New Roman"/>
          <w:bCs/>
          <w:sz w:val="24"/>
          <w:szCs w:val="24"/>
        </w:rPr>
      </w:pPr>
    </w:p>
    <w:p w14:paraId="58DC5630" w14:textId="07002924" w:rsidR="002D46C6" w:rsidRPr="00557893" w:rsidRDefault="002D46C6" w:rsidP="00557893">
      <w:pPr>
        <w:jc w:val="both"/>
        <w:rPr>
          <w:rFonts w:ascii="Times New Roman" w:hAnsi="Times New Roman" w:cs="Times New Roman"/>
          <w:bCs/>
          <w:sz w:val="24"/>
          <w:szCs w:val="24"/>
        </w:rPr>
      </w:pPr>
    </w:p>
    <w:p w14:paraId="2C36EDF8" w14:textId="3F4E74E0" w:rsidR="002D46C6" w:rsidRPr="00557893" w:rsidRDefault="002D46C6" w:rsidP="00557893">
      <w:pPr>
        <w:jc w:val="both"/>
        <w:rPr>
          <w:rFonts w:ascii="Times New Roman" w:hAnsi="Times New Roman" w:cs="Times New Roman"/>
          <w:bCs/>
          <w:sz w:val="24"/>
          <w:szCs w:val="24"/>
        </w:rPr>
      </w:pPr>
    </w:p>
    <w:p w14:paraId="3FE69CED" w14:textId="76885033" w:rsidR="002D46C6" w:rsidRPr="00557893" w:rsidRDefault="002D46C6" w:rsidP="00557893">
      <w:pPr>
        <w:jc w:val="both"/>
        <w:rPr>
          <w:rFonts w:ascii="Times New Roman" w:hAnsi="Times New Roman" w:cs="Times New Roman"/>
          <w:bCs/>
          <w:sz w:val="24"/>
          <w:szCs w:val="24"/>
        </w:rPr>
      </w:pPr>
    </w:p>
    <w:p w14:paraId="6679A2AC" w14:textId="0775F8D9" w:rsidR="002D46C6" w:rsidRPr="00557893" w:rsidRDefault="002D46C6" w:rsidP="00557893">
      <w:pPr>
        <w:jc w:val="both"/>
        <w:rPr>
          <w:rFonts w:ascii="Times New Roman" w:hAnsi="Times New Roman" w:cs="Times New Roman"/>
          <w:bCs/>
          <w:sz w:val="24"/>
          <w:szCs w:val="24"/>
        </w:rPr>
      </w:pPr>
    </w:p>
    <w:p w14:paraId="53D84C69" w14:textId="5CF1E901" w:rsidR="002D46C6" w:rsidRPr="00557893" w:rsidRDefault="002D46C6" w:rsidP="00557893">
      <w:pPr>
        <w:jc w:val="both"/>
        <w:rPr>
          <w:rFonts w:ascii="Times New Roman" w:hAnsi="Times New Roman" w:cs="Times New Roman"/>
          <w:bCs/>
          <w:sz w:val="24"/>
          <w:szCs w:val="24"/>
        </w:rPr>
      </w:pPr>
    </w:p>
    <w:p w14:paraId="4784BB02" w14:textId="0B6BEA88" w:rsidR="002D46C6" w:rsidRPr="00557893" w:rsidRDefault="002D46C6" w:rsidP="00557893">
      <w:pPr>
        <w:jc w:val="both"/>
        <w:rPr>
          <w:rFonts w:ascii="Times New Roman" w:hAnsi="Times New Roman" w:cs="Times New Roman"/>
          <w:bCs/>
          <w:sz w:val="24"/>
          <w:szCs w:val="24"/>
        </w:rPr>
      </w:pPr>
    </w:p>
    <w:p w14:paraId="5B2DE24A" w14:textId="14120D29" w:rsidR="002D46C6" w:rsidRDefault="002D46C6" w:rsidP="00557893">
      <w:pPr>
        <w:jc w:val="both"/>
        <w:rPr>
          <w:rFonts w:ascii="Times New Roman" w:hAnsi="Times New Roman" w:cs="Times New Roman"/>
          <w:bCs/>
          <w:sz w:val="24"/>
          <w:szCs w:val="24"/>
        </w:rPr>
      </w:pPr>
    </w:p>
    <w:p w14:paraId="138F992A" w14:textId="77777777" w:rsidR="005F3371" w:rsidRPr="00557893" w:rsidRDefault="005F3371" w:rsidP="00557893">
      <w:pPr>
        <w:jc w:val="both"/>
        <w:rPr>
          <w:rFonts w:ascii="Times New Roman" w:hAnsi="Times New Roman" w:cs="Times New Roman"/>
          <w:bCs/>
          <w:sz w:val="24"/>
          <w:szCs w:val="24"/>
        </w:rPr>
      </w:pPr>
    </w:p>
    <w:p w14:paraId="1442664F" w14:textId="77777777" w:rsidR="002D46C6" w:rsidRPr="00557893" w:rsidRDefault="002D46C6" w:rsidP="00557893">
      <w:pPr>
        <w:jc w:val="both"/>
        <w:rPr>
          <w:rFonts w:ascii="Times New Roman" w:hAnsi="Times New Roman" w:cs="Times New Roman"/>
          <w:bCs/>
          <w:sz w:val="24"/>
          <w:szCs w:val="24"/>
        </w:rPr>
      </w:pPr>
    </w:p>
    <w:p w14:paraId="57A18AA0" w14:textId="5BAFECC5" w:rsidR="009D1511" w:rsidRPr="005F3371" w:rsidRDefault="009D1511" w:rsidP="00557893">
      <w:pPr>
        <w:jc w:val="both"/>
        <w:rPr>
          <w:rFonts w:ascii="Times New Roman" w:hAnsi="Times New Roman" w:cs="Times New Roman"/>
          <w:b/>
          <w:bCs/>
          <w:sz w:val="24"/>
          <w:szCs w:val="24"/>
        </w:rPr>
      </w:pPr>
      <w:bookmarkStart w:id="136" w:name="_Hlk55040077"/>
      <w:r w:rsidRPr="005F3371">
        <w:rPr>
          <w:rFonts w:ascii="Times New Roman" w:hAnsi="Times New Roman" w:cs="Times New Roman"/>
          <w:b/>
          <w:bCs/>
          <w:sz w:val="24"/>
          <w:szCs w:val="24"/>
        </w:rPr>
        <w:t>Results</w:t>
      </w:r>
    </w:p>
    <w:p w14:paraId="76902B68" w14:textId="47C0D869" w:rsidR="009D1511" w:rsidRPr="00557893" w:rsidRDefault="009D151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Raw 16S V3 and V4 Region</w:t>
      </w:r>
    </w:p>
    <w:p w14:paraId="4DD4829B" w14:textId="672E6F30" w:rsidR="009D1511" w:rsidRPr="00557893" w:rsidRDefault="009D151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total number of raw sequences generated from the </w:t>
      </w:r>
      <w:proofErr w:type="spellStart"/>
      <w:r w:rsidRPr="00557893">
        <w:rPr>
          <w:rFonts w:ascii="Times New Roman" w:hAnsi="Times New Roman" w:cs="Times New Roman"/>
          <w:sz w:val="24"/>
          <w:szCs w:val="24"/>
        </w:rPr>
        <w:t>Illumina</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MiSeq</w:t>
      </w:r>
      <w:proofErr w:type="spellEnd"/>
      <w:r w:rsidRPr="00557893">
        <w:rPr>
          <w:rFonts w:ascii="Times New Roman" w:hAnsi="Times New Roman" w:cs="Times New Roman"/>
          <w:sz w:val="24"/>
          <w:szCs w:val="24"/>
        </w:rPr>
        <w:t xml:space="preserve"> platform targeting the 16S ribosomal gene in the DNA from 44 sea urchin gut tissue samples collected from eight different locations in Puerto Rico was 1,483,248. The Deblur quality filtering pipeline produced 246,261 features in 43 samples. After removing rare-OTUs or features the data retained 111,929 (45%) features in 43 samples at the sampling depth of 2603.</w:t>
      </w:r>
      <w:r w:rsidR="00A65ABF" w:rsidRPr="00557893">
        <w:rPr>
          <w:rFonts w:ascii="Times New Roman" w:hAnsi="Times New Roman" w:cs="Times New Roman"/>
          <w:sz w:val="24"/>
          <w:szCs w:val="24"/>
        </w:rPr>
        <w:t xml:space="preserve"> </w:t>
      </w:r>
      <w:r w:rsidR="0017461C" w:rsidRPr="00557893">
        <w:rPr>
          <w:rFonts w:ascii="Times New Roman" w:hAnsi="Times New Roman" w:cs="Times New Roman"/>
          <w:sz w:val="24"/>
          <w:szCs w:val="24"/>
        </w:rPr>
        <w:t xml:space="preserve">One sample was removed for low quality reads. </w:t>
      </w:r>
      <w:r w:rsidRPr="00557893">
        <w:rPr>
          <w:rFonts w:ascii="Times New Roman" w:hAnsi="Times New Roman" w:cs="Times New Roman"/>
          <w:sz w:val="24"/>
          <w:szCs w:val="24"/>
        </w:rPr>
        <w:t>Of these, taxonomic identification was assigned to 181</w:t>
      </w:r>
      <w:proofErr w:type="gramStart"/>
      <w:r w:rsidRPr="00557893">
        <w:rPr>
          <w:rFonts w:ascii="Times New Roman" w:hAnsi="Times New Roman" w:cs="Times New Roman"/>
          <w:sz w:val="24"/>
          <w:szCs w:val="24"/>
        </w:rPr>
        <w:t>,</w:t>
      </w:r>
      <w:proofErr w:type="gramEnd"/>
      <w:del w:id="137" w:author="Juan C. Martínez Cruzado" w:date="2020-11-30T08:59:00Z">
        <w:r w:rsidRPr="00557893" w:rsidDel="003F345A">
          <w:rPr>
            <w:rFonts w:ascii="Times New Roman" w:hAnsi="Times New Roman" w:cs="Times New Roman"/>
            <w:sz w:val="24"/>
            <w:szCs w:val="24"/>
          </w:rPr>
          <w:delText xml:space="preserve"> </w:delText>
        </w:r>
      </w:del>
      <w:r w:rsidRPr="00557893">
        <w:rPr>
          <w:rFonts w:ascii="Times New Roman" w:hAnsi="Times New Roman" w:cs="Times New Roman"/>
          <w:sz w:val="24"/>
          <w:szCs w:val="24"/>
        </w:rPr>
        <w:t>713 reads, with 64,</w:t>
      </w:r>
      <w:del w:id="138" w:author="Juan C. Martínez Cruzado" w:date="2020-11-30T08:59:00Z">
        <w:r w:rsidRPr="00557893" w:rsidDel="003F345A">
          <w:rPr>
            <w:rFonts w:ascii="Times New Roman" w:hAnsi="Times New Roman" w:cs="Times New Roman"/>
            <w:sz w:val="24"/>
            <w:szCs w:val="24"/>
          </w:rPr>
          <w:delText xml:space="preserve"> </w:delText>
        </w:r>
      </w:del>
      <w:r w:rsidRPr="00557893">
        <w:rPr>
          <w:rFonts w:ascii="Times New Roman" w:hAnsi="Times New Roman" w:cs="Times New Roman"/>
          <w:sz w:val="24"/>
          <w:szCs w:val="24"/>
        </w:rPr>
        <w:t>186 unidentified reads. The unidentified reads were not subjected to further statistical analysis. Rarefaction curves were reach</w:t>
      </w:r>
      <w:ins w:id="139" w:author="Juan C. Martínez Cruzado" w:date="2020-11-30T08:58:00Z">
        <w:r w:rsidR="003F345A">
          <w:rPr>
            <w:rFonts w:ascii="Times New Roman" w:hAnsi="Times New Roman" w:cs="Times New Roman"/>
            <w:sz w:val="24"/>
            <w:szCs w:val="24"/>
          </w:rPr>
          <w:t>ed</w:t>
        </w:r>
      </w:ins>
      <w:r w:rsidRPr="00557893">
        <w:rPr>
          <w:rFonts w:ascii="Times New Roman" w:hAnsi="Times New Roman" w:cs="Times New Roman"/>
          <w:sz w:val="24"/>
          <w:szCs w:val="24"/>
        </w:rPr>
        <w:t xml:space="preserve"> suggesting sufficient sampling depth (data not shown).</w:t>
      </w:r>
    </w:p>
    <w:p w14:paraId="4F6CFFD0" w14:textId="1F13701D" w:rsidR="009D1511" w:rsidRPr="00557893" w:rsidRDefault="009D151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Microbial diversity across the animal samples</w:t>
      </w:r>
    </w:p>
    <w:p w14:paraId="780AC1BD" w14:textId="71D3C606" w:rsidR="00DA3856" w:rsidRPr="00557893" w:rsidRDefault="009D151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lastRenderedPageBreak/>
        <w:t xml:space="preserve">Relative abundances for the sea urchin microbiome taxonomic values </w:t>
      </w:r>
      <w:proofErr w:type="gramStart"/>
      <w:r w:rsidRPr="00557893">
        <w:rPr>
          <w:rFonts w:ascii="Times New Roman" w:hAnsi="Times New Roman" w:cs="Times New Roman"/>
          <w:sz w:val="24"/>
          <w:szCs w:val="24"/>
        </w:rPr>
        <w:t>was</w:t>
      </w:r>
      <w:proofErr w:type="gramEnd"/>
      <w:r w:rsidRPr="00557893">
        <w:rPr>
          <w:rFonts w:ascii="Times New Roman" w:hAnsi="Times New Roman" w:cs="Times New Roman"/>
          <w:sz w:val="24"/>
          <w:szCs w:val="24"/>
        </w:rPr>
        <w:t xml:space="preserve"> determined using the RDP classifier </w:t>
      </w:r>
      <w:proofErr w:type="spellStart"/>
      <w:r w:rsidRPr="00557893">
        <w:rPr>
          <w:rFonts w:ascii="Times New Roman" w:hAnsi="Times New Roman" w:cs="Times New Roman"/>
          <w:sz w:val="24"/>
          <w:szCs w:val="24"/>
        </w:rPr>
        <w:t>Greengenes</w:t>
      </w:r>
      <w:proofErr w:type="spellEnd"/>
      <w:r w:rsidRPr="00557893">
        <w:rPr>
          <w:rFonts w:ascii="Times New Roman" w:hAnsi="Times New Roman" w:cs="Times New Roman"/>
          <w:sz w:val="24"/>
          <w:szCs w:val="24"/>
        </w:rPr>
        <w:t xml:space="preserve"> (v13.8) and QIIME2. The gut tissues collected showed an overabundance of organisms from the Proteobacteria phylum classification. Of the identified reads, 99.27% were identified as Proteobacteria (180</w:t>
      </w:r>
      <w:proofErr w:type="gramStart"/>
      <w:r w:rsidRPr="00557893">
        <w:rPr>
          <w:rFonts w:ascii="Times New Roman" w:hAnsi="Times New Roman" w:cs="Times New Roman"/>
          <w:sz w:val="24"/>
          <w:szCs w:val="24"/>
        </w:rPr>
        <w:t>,</w:t>
      </w:r>
      <w:proofErr w:type="gramEnd"/>
      <w:del w:id="140" w:author="Juan C. Martínez Cruzado" w:date="2020-11-30T08:59:00Z">
        <w:r w:rsidRPr="00557893" w:rsidDel="003F345A">
          <w:rPr>
            <w:rFonts w:ascii="Times New Roman" w:hAnsi="Times New Roman" w:cs="Times New Roman"/>
            <w:sz w:val="24"/>
            <w:szCs w:val="24"/>
          </w:rPr>
          <w:delText xml:space="preserve"> </w:delText>
        </w:r>
      </w:del>
      <w:r w:rsidRPr="00557893">
        <w:rPr>
          <w:rFonts w:ascii="Times New Roman" w:hAnsi="Times New Roman" w:cs="Times New Roman"/>
          <w:sz w:val="24"/>
          <w:szCs w:val="24"/>
        </w:rPr>
        <w:t xml:space="preserve">399 reads), followed by </w:t>
      </w:r>
      <w:r w:rsidRPr="003F345A">
        <w:rPr>
          <w:rFonts w:ascii="Times New Roman" w:hAnsi="Times New Roman" w:cs="Times New Roman"/>
          <w:sz w:val="24"/>
          <w:szCs w:val="24"/>
          <w:u w:val="single"/>
          <w:rPrChange w:id="141" w:author="Juan C. Martínez Cruzado" w:date="2020-11-30T08:59:00Z">
            <w:rPr>
              <w:rFonts w:ascii="Times New Roman" w:hAnsi="Times New Roman" w:cs="Times New Roman"/>
              <w:sz w:val="24"/>
              <w:szCs w:val="24"/>
            </w:rPr>
          </w:rPrChange>
        </w:rPr>
        <w:t>Firmicutes (952</w:t>
      </w:r>
      <w:r w:rsidRPr="00557893">
        <w:rPr>
          <w:rFonts w:ascii="Times New Roman" w:hAnsi="Times New Roman" w:cs="Times New Roman"/>
          <w:sz w:val="24"/>
          <w:szCs w:val="24"/>
        </w:rPr>
        <w:t xml:space="preserve"> reads), Bacteroidetes (344 reads) and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(18 reads). Besides the number of reads that were classified at the </w:t>
      </w:r>
      <w:r w:rsidR="00557893">
        <w:rPr>
          <w:rFonts w:ascii="Times New Roman" w:hAnsi="Times New Roman" w:cs="Times New Roman"/>
          <w:sz w:val="24"/>
          <w:szCs w:val="24"/>
        </w:rPr>
        <w:t>p</w:t>
      </w:r>
      <w:r w:rsidRPr="00557893">
        <w:rPr>
          <w:rFonts w:ascii="Times New Roman" w:hAnsi="Times New Roman" w:cs="Times New Roman"/>
          <w:sz w:val="24"/>
          <w:szCs w:val="24"/>
        </w:rPr>
        <w:t xml:space="preserve">hylum level of Proteobacteria (3241), at the class level, the largest represented group was </w:t>
      </w:r>
      <w:proofErr w:type="spellStart"/>
      <w:r w:rsidRPr="00557893">
        <w:rPr>
          <w:rFonts w:ascii="Times New Roman" w:hAnsi="Times New Roman" w:cs="Times New Roman"/>
          <w:sz w:val="24"/>
          <w:szCs w:val="24"/>
        </w:rPr>
        <w:t>Alphaproteobacteria</w:t>
      </w:r>
      <w:proofErr w:type="spellEnd"/>
      <w:r w:rsidRPr="00557893">
        <w:rPr>
          <w:rFonts w:ascii="Times New Roman" w:hAnsi="Times New Roman" w:cs="Times New Roman"/>
          <w:sz w:val="24"/>
          <w:szCs w:val="24"/>
        </w:rPr>
        <w:t xml:space="preserve"> (7178 reads), followed by Betaproteobacteria (1217 reads) and then </w:t>
      </w:r>
      <w:proofErr w:type="spellStart"/>
      <w:r w:rsidRPr="00557893">
        <w:rPr>
          <w:rFonts w:ascii="Times New Roman" w:hAnsi="Times New Roman" w:cs="Times New Roman"/>
          <w:sz w:val="24"/>
          <w:szCs w:val="24"/>
        </w:rPr>
        <w:t>Gammaproteobacteria</w:t>
      </w:r>
      <w:proofErr w:type="spellEnd"/>
      <w:r w:rsidRPr="00557893">
        <w:rPr>
          <w:rFonts w:ascii="Times New Roman" w:hAnsi="Times New Roman" w:cs="Times New Roman"/>
          <w:sz w:val="24"/>
          <w:szCs w:val="24"/>
        </w:rPr>
        <w:t xml:space="preserve"> (916 reads). Other represented groups within Proteobacteria include the class </w:t>
      </w:r>
      <w:proofErr w:type="spellStart"/>
      <w:r w:rsidRPr="00557893">
        <w:rPr>
          <w:rFonts w:ascii="Times New Roman" w:hAnsi="Times New Roman" w:cs="Times New Roman"/>
          <w:sz w:val="24"/>
          <w:szCs w:val="24"/>
        </w:rPr>
        <w:t>Epsilonproteobacteria</w:t>
      </w:r>
      <w:proofErr w:type="spellEnd"/>
      <w:r w:rsidRPr="00557893">
        <w:rPr>
          <w:rFonts w:ascii="Times New Roman" w:hAnsi="Times New Roman" w:cs="Times New Roman"/>
          <w:sz w:val="24"/>
          <w:szCs w:val="24"/>
        </w:rPr>
        <w:t xml:space="preserve">, the order </w:t>
      </w:r>
      <w:proofErr w:type="spellStart"/>
      <w:r w:rsidRPr="00557893">
        <w:rPr>
          <w:rFonts w:ascii="Times New Roman" w:hAnsi="Times New Roman" w:cs="Times New Roman"/>
          <w:sz w:val="24"/>
          <w:szCs w:val="24"/>
        </w:rPr>
        <w:t>Rhizobiales</w:t>
      </w:r>
      <w:proofErr w:type="spellEnd"/>
      <w:r w:rsidRPr="00557893">
        <w:rPr>
          <w:rFonts w:ascii="Times New Roman" w:hAnsi="Times New Roman" w:cs="Times New Roman"/>
          <w:sz w:val="24"/>
          <w:szCs w:val="24"/>
        </w:rPr>
        <w:t xml:space="preserve">, the families </w:t>
      </w:r>
      <w:proofErr w:type="spellStart"/>
      <w:r w:rsidRPr="00557893">
        <w:rPr>
          <w:rFonts w:ascii="Times New Roman" w:hAnsi="Times New Roman" w:cs="Times New Roman"/>
          <w:sz w:val="24"/>
          <w:szCs w:val="24"/>
        </w:rPr>
        <w:t>Alcaligenaceae</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Bradyrhizobiaceae</w:t>
      </w:r>
      <w:proofErr w:type="spellEnd"/>
      <w:r w:rsidRPr="00557893">
        <w:rPr>
          <w:rFonts w:ascii="Times New Roman" w:hAnsi="Times New Roman" w:cs="Times New Roman"/>
          <w:sz w:val="24"/>
          <w:szCs w:val="24"/>
        </w:rPr>
        <w:t xml:space="preserve">, the genus </w:t>
      </w:r>
      <w:proofErr w:type="spellStart"/>
      <w:r w:rsidRPr="00557893">
        <w:rPr>
          <w:rFonts w:ascii="Times New Roman" w:hAnsi="Times New Roman" w:cs="Times New Roman"/>
          <w:sz w:val="24"/>
          <w:szCs w:val="24"/>
        </w:rPr>
        <w:t>Helicobacteraceae</w:t>
      </w:r>
      <w:proofErr w:type="spellEnd"/>
      <w:r w:rsidRPr="00557893">
        <w:rPr>
          <w:rFonts w:ascii="Times New Roman" w:hAnsi="Times New Roman" w:cs="Times New Roman"/>
          <w:sz w:val="24"/>
          <w:szCs w:val="24"/>
        </w:rPr>
        <w:t xml:space="preserve"> and species </w:t>
      </w:r>
      <w:r w:rsidRPr="00557893">
        <w:rPr>
          <w:rFonts w:ascii="Times New Roman" w:hAnsi="Times New Roman" w:cs="Times New Roman"/>
          <w:i/>
          <w:iCs/>
          <w:sz w:val="24"/>
          <w:szCs w:val="24"/>
        </w:rPr>
        <w:t xml:space="preserve">Rhizobium </w:t>
      </w:r>
      <w:proofErr w:type="spellStart"/>
      <w:r w:rsidRPr="00557893">
        <w:rPr>
          <w:rFonts w:ascii="Times New Roman" w:hAnsi="Times New Roman" w:cs="Times New Roman"/>
          <w:i/>
          <w:iCs/>
          <w:sz w:val="24"/>
          <w:szCs w:val="24"/>
        </w:rPr>
        <w:t>daejeonense</w:t>
      </w:r>
      <w:proofErr w:type="spellEnd"/>
      <w:r w:rsidR="00557893">
        <w:rPr>
          <w:rFonts w:ascii="Times New Roman" w:hAnsi="Times New Roman" w:cs="Times New Roman"/>
          <w:i/>
          <w:iCs/>
          <w:sz w:val="24"/>
          <w:szCs w:val="24"/>
        </w:rPr>
        <w:t xml:space="preserve"> </w:t>
      </w:r>
      <w:r w:rsidR="00557893" w:rsidRPr="00BB68C9">
        <w:rPr>
          <w:rFonts w:ascii="Times New Roman" w:hAnsi="Times New Roman" w:cs="Times New Roman"/>
          <w:sz w:val="24"/>
          <w:szCs w:val="24"/>
        </w:rPr>
        <w:t>(represented in n=4 individuals)</w:t>
      </w:r>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largest represented group within the </w:t>
      </w:r>
      <w:commentRangeStart w:id="142"/>
      <w:r w:rsidRPr="00557893">
        <w:rPr>
          <w:rFonts w:ascii="Times New Roman" w:hAnsi="Times New Roman" w:cs="Times New Roman"/>
          <w:sz w:val="24"/>
          <w:szCs w:val="24"/>
        </w:rPr>
        <w:t xml:space="preserve">Firmicutes was the class </w:t>
      </w:r>
      <w:proofErr w:type="spellStart"/>
      <w:r w:rsidRPr="00557893">
        <w:rPr>
          <w:rFonts w:ascii="Times New Roman" w:hAnsi="Times New Roman" w:cs="Times New Roman"/>
          <w:sz w:val="24"/>
          <w:szCs w:val="24"/>
        </w:rPr>
        <w:t>Clostridiales</w:t>
      </w:r>
      <w:proofErr w:type="spellEnd"/>
      <w:r w:rsidRPr="00557893">
        <w:rPr>
          <w:rFonts w:ascii="Times New Roman" w:hAnsi="Times New Roman" w:cs="Times New Roman"/>
          <w:sz w:val="24"/>
          <w:szCs w:val="24"/>
        </w:rPr>
        <w:t xml:space="preserve"> (1253 reads), </w:t>
      </w:r>
      <w:commentRangeEnd w:id="142"/>
      <w:r w:rsidR="003F345A">
        <w:rPr>
          <w:rStyle w:val="CommentReference"/>
        </w:rPr>
        <w:commentReference w:id="142"/>
      </w:r>
      <w:r w:rsidRPr="00557893">
        <w:rPr>
          <w:rFonts w:ascii="Times New Roman" w:hAnsi="Times New Roman" w:cs="Times New Roman"/>
          <w:sz w:val="24"/>
          <w:szCs w:val="24"/>
        </w:rPr>
        <w:t xml:space="preserve">and other represented groups within this phylum include the families </w:t>
      </w:r>
      <w:proofErr w:type="spellStart"/>
      <w:r w:rsidRPr="00557893">
        <w:rPr>
          <w:rFonts w:ascii="Times New Roman" w:hAnsi="Times New Roman" w:cs="Times New Roman"/>
          <w:sz w:val="24"/>
          <w:szCs w:val="24"/>
        </w:rPr>
        <w:t>Lachnospiraceae</w:t>
      </w:r>
      <w:proofErr w:type="spellEnd"/>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and </w:t>
      </w:r>
      <w:proofErr w:type="spellStart"/>
      <w:r w:rsidRPr="00557893">
        <w:rPr>
          <w:rFonts w:ascii="Times New Roman" w:hAnsi="Times New Roman" w:cs="Times New Roman"/>
          <w:sz w:val="24"/>
          <w:szCs w:val="24"/>
        </w:rPr>
        <w:t>Ruminococcaceae</w:t>
      </w:r>
      <w:proofErr w:type="spellEnd"/>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For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only the species </w:t>
      </w:r>
      <w:proofErr w:type="spellStart"/>
      <w:r w:rsidRPr="00557893">
        <w:rPr>
          <w:rFonts w:ascii="Times New Roman" w:hAnsi="Times New Roman" w:cs="Times New Roman"/>
          <w:i/>
          <w:iCs/>
          <w:sz w:val="24"/>
          <w:szCs w:val="24"/>
        </w:rPr>
        <w:t>Candidatus</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hepatoplasma</w:t>
      </w:r>
      <w:proofErr w:type="spellEnd"/>
      <w:r w:rsidRPr="00557893">
        <w:rPr>
          <w:rFonts w:ascii="Times New Roman" w:hAnsi="Times New Roman" w:cs="Times New Roman"/>
          <w:i/>
          <w:iCs/>
          <w:sz w:val="24"/>
          <w:szCs w:val="24"/>
        </w:rPr>
        <w:t xml:space="preserve"> </w:t>
      </w:r>
      <w:r w:rsidRPr="00557893">
        <w:rPr>
          <w:rFonts w:ascii="Times New Roman" w:hAnsi="Times New Roman" w:cs="Times New Roman"/>
          <w:sz w:val="24"/>
          <w:szCs w:val="24"/>
        </w:rPr>
        <w:t>was represented.</w:t>
      </w:r>
    </w:p>
    <w:p w14:paraId="2ECF8926" w14:textId="6AB48FBA" w:rsidR="0014371F" w:rsidRPr="00557893" w:rsidRDefault="006D43CF" w:rsidP="00A4136D">
      <w:pPr>
        <w:ind w:firstLine="720"/>
        <w:jc w:val="both"/>
        <w:rPr>
          <w:rFonts w:ascii="Times New Roman" w:hAnsi="Times New Roman" w:cs="Times New Roman"/>
          <w:sz w:val="24"/>
          <w:szCs w:val="24"/>
        </w:rPr>
      </w:pPr>
      <w:r>
        <w:rPr>
          <w:rFonts w:ascii="Times New Roman" w:hAnsi="Times New Roman" w:cs="Times New Roman"/>
          <w:sz w:val="24"/>
          <w:szCs w:val="24"/>
        </w:rPr>
        <w:t>The type of bacteria found in the samples differ by sample locations and only</w:t>
      </w:r>
      <w:r w:rsidR="00152D36" w:rsidRPr="00557893">
        <w:rPr>
          <w:rFonts w:ascii="Times New Roman" w:hAnsi="Times New Roman" w:cs="Times New Roman"/>
          <w:sz w:val="24"/>
          <w:szCs w:val="24"/>
        </w:rPr>
        <w:t xml:space="preserve"> bacteria from the phyla Proteobacteria and Bacteroidetes were represented in samples from all eight collection sites (</w:t>
      </w:r>
      <w:r w:rsidR="00152D36" w:rsidRPr="006D43CF">
        <w:rPr>
          <w:rFonts w:ascii="Times New Roman" w:hAnsi="Times New Roman" w:cs="Times New Roman"/>
          <w:b/>
          <w:sz w:val="24"/>
          <w:szCs w:val="24"/>
        </w:rPr>
        <w:t>Figure 4</w:t>
      </w:r>
      <w:r w:rsidR="00152D36"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Within</w:t>
      </w:r>
      <w:r w:rsidR="0014371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Proteobacteria, bacteria from the classes Alpha-, Beta-, and </w:t>
      </w:r>
      <w:proofErr w:type="spellStart"/>
      <w:r w:rsidR="00152D36" w:rsidRPr="00557893">
        <w:rPr>
          <w:rFonts w:ascii="Times New Roman" w:hAnsi="Times New Roman" w:cs="Times New Roman"/>
          <w:sz w:val="24"/>
          <w:szCs w:val="24"/>
        </w:rPr>
        <w:t>Gammaproteobacteria</w:t>
      </w:r>
      <w:proofErr w:type="spellEnd"/>
      <w:r w:rsidR="00152D36" w:rsidRPr="00557893">
        <w:rPr>
          <w:rFonts w:ascii="Times New Roman" w:hAnsi="Times New Roman" w:cs="Times New Roman"/>
          <w:sz w:val="24"/>
          <w:szCs w:val="24"/>
        </w:rPr>
        <w:t xml:space="preserve"> were also represented in gut tissue samples from all collection sites. Within </w:t>
      </w:r>
      <w:proofErr w:type="spellStart"/>
      <w:r w:rsidR="00152D36" w:rsidRPr="00557893">
        <w:rPr>
          <w:rFonts w:ascii="Times New Roman" w:hAnsi="Times New Roman" w:cs="Times New Roman"/>
          <w:sz w:val="24"/>
          <w:szCs w:val="24"/>
        </w:rPr>
        <w:t>Alphaproteobacteria</w:t>
      </w:r>
      <w:proofErr w:type="spellEnd"/>
      <w:r w:rsidR="00152D36" w:rsidRPr="00557893">
        <w:rPr>
          <w:rFonts w:ascii="Times New Roman" w:hAnsi="Times New Roman" w:cs="Times New Roman"/>
          <w:sz w:val="24"/>
          <w:szCs w:val="24"/>
        </w:rPr>
        <w:t xml:space="preserve">,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and the family </w:t>
      </w:r>
      <w:proofErr w:type="spellStart"/>
      <w:r w:rsidR="00152D36" w:rsidRPr="00557893">
        <w:rPr>
          <w:rFonts w:ascii="Times New Roman" w:hAnsi="Times New Roman" w:cs="Times New Roman"/>
          <w:sz w:val="24"/>
          <w:szCs w:val="24"/>
        </w:rPr>
        <w:t>Bradyrhizobiaceae</w:t>
      </w:r>
      <w:proofErr w:type="spellEnd"/>
      <w:r w:rsidR="00152D36" w:rsidRPr="00557893">
        <w:rPr>
          <w:rFonts w:ascii="Times New Roman" w:hAnsi="Times New Roman" w:cs="Times New Roman"/>
          <w:sz w:val="24"/>
          <w:szCs w:val="24"/>
        </w:rPr>
        <w:t xml:space="preserve"> were represented in most sample location sites, with a few exceptions, e.g., samples classified in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were not found in samples collected from </w:t>
      </w:r>
      <w:proofErr w:type="spellStart"/>
      <w:r w:rsidR="00152D36" w:rsidRPr="00557893">
        <w:rPr>
          <w:rFonts w:ascii="Times New Roman" w:hAnsi="Times New Roman" w:cs="Times New Roman"/>
          <w:sz w:val="24"/>
          <w:szCs w:val="24"/>
        </w:rPr>
        <w:t>Guayama</w:t>
      </w:r>
      <w:proofErr w:type="spellEnd"/>
      <w:r w:rsidR="00152D36" w:rsidRPr="00557893">
        <w:rPr>
          <w:rFonts w:ascii="Times New Roman" w:hAnsi="Times New Roman" w:cs="Times New Roman"/>
          <w:sz w:val="24"/>
          <w:szCs w:val="24"/>
        </w:rPr>
        <w:t xml:space="preserve"> and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and samples classified in the family </w:t>
      </w:r>
      <w:proofErr w:type="spellStart"/>
      <w:r w:rsidR="00152D36" w:rsidRPr="00557893">
        <w:rPr>
          <w:rFonts w:ascii="Times New Roman" w:hAnsi="Times New Roman" w:cs="Times New Roman"/>
          <w:sz w:val="24"/>
          <w:szCs w:val="24"/>
        </w:rPr>
        <w:t>Bradyrhizobiaceae</w:t>
      </w:r>
      <w:proofErr w:type="spellEnd"/>
      <w:r w:rsidR="00152D36" w:rsidRPr="00557893">
        <w:rPr>
          <w:rFonts w:ascii="Times New Roman" w:hAnsi="Times New Roman" w:cs="Times New Roman"/>
          <w:sz w:val="24"/>
          <w:szCs w:val="24"/>
        </w:rPr>
        <w:t xml:space="preserve"> were not found in samples collected from Culebra and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The Gram-negative nitrogen fixing bacteria </w:t>
      </w:r>
      <w:r w:rsidR="00152D36" w:rsidRPr="00557893">
        <w:rPr>
          <w:rFonts w:ascii="Times New Roman" w:hAnsi="Times New Roman" w:cs="Times New Roman"/>
          <w:i/>
          <w:iCs/>
          <w:sz w:val="24"/>
          <w:szCs w:val="24"/>
        </w:rPr>
        <w:t xml:space="preserve">Rhizobium </w:t>
      </w:r>
      <w:proofErr w:type="spellStart"/>
      <w:r w:rsidR="00152D36" w:rsidRPr="00557893">
        <w:rPr>
          <w:rFonts w:ascii="Times New Roman" w:hAnsi="Times New Roman" w:cs="Times New Roman"/>
          <w:i/>
          <w:iCs/>
          <w:sz w:val="24"/>
          <w:szCs w:val="24"/>
        </w:rPr>
        <w:t>daejeonense</w:t>
      </w:r>
      <w:proofErr w:type="spellEnd"/>
      <w:r w:rsidR="00152D36" w:rsidRPr="00557893">
        <w:rPr>
          <w:rFonts w:ascii="Times New Roman" w:hAnsi="Times New Roman" w:cs="Times New Roman"/>
          <w:sz w:val="24"/>
          <w:szCs w:val="24"/>
        </w:rPr>
        <w:t xml:space="preserve">, from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were identified in four different animal samples collected from three sites, including Rincon, Luquillo (n=2) and Culebra.</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The family </w:t>
      </w:r>
      <w:proofErr w:type="spellStart"/>
      <w:r w:rsidR="00152D36" w:rsidRPr="00557893">
        <w:rPr>
          <w:rFonts w:ascii="Times New Roman" w:hAnsi="Times New Roman" w:cs="Times New Roman"/>
          <w:sz w:val="24"/>
          <w:szCs w:val="24"/>
        </w:rPr>
        <w:t>Alcaligenaceae</w:t>
      </w:r>
      <w:proofErr w:type="spellEnd"/>
      <w:r w:rsidR="00152D36" w:rsidRPr="00557893">
        <w:rPr>
          <w:rFonts w:ascii="Times New Roman" w:hAnsi="Times New Roman" w:cs="Times New Roman"/>
          <w:sz w:val="24"/>
          <w:szCs w:val="24"/>
        </w:rPr>
        <w:t xml:space="preserve"> from the phylum Betaproteobacteria were represented in five animal samples collected from Rincon, Isabella, Culebra (n=2) and Ceiba. Bacteria from the phylum </w:t>
      </w:r>
      <w:proofErr w:type="spellStart"/>
      <w:r w:rsidR="00152D36" w:rsidRPr="00557893">
        <w:rPr>
          <w:rFonts w:ascii="Times New Roman" w:hAnsi="Times New Roman" w:cs="Times New Roman"/>
          <w:sz w:val="24"/>
          <w:szCs w:val="24"/>
        </w:rPr>
        <w:t>Gammaproteobacteria</w:t>
      </w:r>
      <w:proofErr w:type="spellEnd"/>
      <w:r w:rsidR="00152D36" w:rsidRPr="00557893">
        <w:rPr>
          <w:rFonts w:ascii="Times New Roman" w:hAnsi="Times New Roman" w:cs="Times New Roman"/>
          <w:sz w:val="24"/>
          <w:szCs w:val="24"/>
        </w:rPr>
        <w:t xml:space="preserve"> found in samples representing all collection sites were not further classified into more specific taxonomic groups. Bacteria from the class </w:t>
      </w:r>
      <w:proofErr w:type="spellStart"/>
      <w:r w:rsidR="00152D36" w:rsidRPr="00557893">
        <w:rPr>
          <w:rFonts w:ascii="Times New Roman" w:hAnsi="Times New Roman" w:cs="Times New Roman"/>
          <w:sz w:val="24"/>
          <w:szCs w:val="24"/>
        </w:rPr>
        <w:t>Epsilonproteobacteria</w:t>
      </w:r>
      <w:proofErr w:type="spellEnd"/>
      <w:r w:rsidR="00152D36" w:rsidRPr="00557893">
        <w:rPr>
          <w:rFonts w:ascii="Times New Roman" w:hAnsi="Times New Roman" w:cs="Times New Roman"/>
          <w:sz w:val="24"/>
          <w:szCs w:val="24"/>
        </w:rPr>
        <w:t xml:space="preserve"> as well as those classified further into the genus </w:t>
      </w:r>
      <w:proofErr w:type="spellStart"/>
      <w:r w:rsidR="00152D36" w:rsidRPr="00557893">
        <w:rPr>
          <w:rFonts w:ascii="Times New Roman" w:hAnsi="Times New Roman" w:cs="Times New Roman"/>
          <w:sz w:val="24"/>
          <w:szCs w:val="24"/>
        </w:rPr>
        <w:t>Helicobacteraceae</w:t>
      </w:r>
      <w:proofErr w:type="spellEnd"/>
      <w:r w:rsidR="00152D36" w:rsidRPr="00557893">
        <w:rPr>
          <w:rFonts w:ascii="Times New Roman" w:hAnsi="Times New Roman" w:cs="Times New Roman"/>
          <w:sz w:val="24"/>
          <w:szCs w:val="24"/>
        </w:rPr>
        <w:t xml:space="preserve"> were found in multiple animals but were restricted to the animal samples collected in Ceiba (n=4). Within the phylum Firmicutes, bacteria were classified at different taxonomic levels, and at various locations. For example, one animal sample from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was harboring bacteria classified as Firmicutes, whereas the class </w:t>
      </w:r>
      <w:proofErr w:type="spellStart"/>
      <w:r w:rsidR="00152D36" w:rsidRPr="00557893">
        <w:rPr>
          <w:rFonts w:ascii="Times New Roman" w:hAnsi="Times New Roman" w:cs="Times New Roman"/>
          <w:sz w:val="24"/>
          <w:szCs w:val="24"/>
        </w:rPr>
        <w:t>Clostridiales</w:t>
      </w:r>
      <w:proofErr w:type="spellEnd"/>
      <w:r w:rsidR="00152D36" w:rsidRPr="00557893">
        <w:rPr>
          <w:rFonts w:ascii="Times New Roman" w:hAnsi="Times New Roman" w:cs="Times New Roman"/>
          <w:sz w:val="24"/>
          <w:szCs w:val="24"/>
        </w:rPr>
        <w:t xml:space="preserve"> was found in different animal samples collected at all municipalities.</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Within </w:t>
      </w:r>
      <w:proofErr w:type="spellStart"/>
      <w:r w:rsidR="00152D36" w:rsidRPr="00557893">
        <w:rPr>
          <w:rFonts w:ascii="Times New Roman" w:hAnsi="Times New Roman" w:cs="Times New Roman"/>
          <w:sz w:val="24"/>
          <w:szCs w:val="24"/>
        </w:rPr>
        <w:t>Clostridiales</w:t>
      </w:r>
      <w:proofErr w:type="spellEnd"/>
      <w:r w:rsidR="00152D36" w:rsidRPr="00557893">
        <w:rPr>
          <w:rFonts w:ascii="Times New Roman" w:hAnsi="Times New Roman" w:cs="Times New Roman"/>
          <w:sz w:val="24"/>
          <w:szCs w:val="24"/>
        </w:rPr>
        <w:t xml:space="preserve">, the families </w:t>
      </w:r>
      <w:proofErr w:type="spellStart"/>
      <w:r w:rsidR="00152D36" w:rsidRPr="00557893">
        <w:rPr>
          <w:rFonts w:ascii="Times New Roman" w:hAnsi="Times New Roman" w:cs="Times New Roman"/>
          <w:sz w:val="24"/>
          <w:szCs w:val="24"/>
        </w:rPr>
        <w:t>Lachnospiraceae</w:t>
      </w:r>
      <w:proofErr w:type="spellEnd"/>
      <w:r w:rsidR="00152D36" w:rsidRPr="00557893">
        <w:rPr>
          <w:rFonts w:ascii="Times New Roman" w:hAnsi="Times New Roman" w:cs="Times New Roman"/>
          <w:sz w:val="24"/>
          <w:szCs w:val="24"/>
        </w:rPr>
        <w:t xml:space="preserve"> and </w:t>
      </w:r>
      <w:proofErr w:type="spellStart"/>
      <w:r w:rsidR="00152D36" w:rsidRPr="00557893">
        <w:rPr>
          <w:rFonts w:ascii="Times New Roman" w:hAnsi="Times New Roman" w:cs="Times New Roman"/>
          <w:sz w:val="24"/>
          <w:szCs w:val="24"/>
        </w:rPr>
        <w:t>Ruminococcaceae</w:t>
      </w:r>
      <w:proofErr w:type="spellEnd"/>
      <w:r w:rsidR="00152D36" w:rsidRPr="00557893">
        <w:rPr>
          <w:rFonts w:ascii="Times New Roman" w:hAnsi="Times New Roman" w:cs="Times New Roman"/>
          <w:sz w:val="24"/>
          <w:szCs w:val="24"/>
        </w:rPr>
        <w:t xml:space="preserve"> were represented in samples from Rincon, Luquillo and Ceiba.</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Within the phylum </w:t>
      </w:r>
      <w:proofErr w:type="spellStart"/>
      <w:r w:rsidR="00152D36" w:rsidRPr="00557893">
        <w:rPr>
          <w:rFonts w:ascii="Times New Roman" w:hAnsi="Times New Roman" w:cs="Times New Roman"/>
          <w:sz w:val="24"/>
          <w:szCs w:val="24"/>
        </w:rPr>
        <w:t>Tenericutes</w:t>
      </w:r>
      <w:proofErr w:type="spellEnd"/>
      <w:r w:rsidR="00152D36" w:rsidRPr="00557893">
        <w:rPr>
          <w:rFonts w:ascii="Times New Roman" w:hAnsi="Times New Roman" w:cs="Times New Roman"/>
          <w:sz w:val="24"/>
          <w:szCs w:val="24"/>
        </w:rPr>
        <w:t xml:space="preserve">,  no bacteria was classified at the higher taxonomic levels, but the species, </w:t>
      </w:r>
      <w:proofErr w:type="spellStart"/>
      <w:r w:rsidR="00152D36" w:rsidRPr="00557893">
        <w:rPr>
          <w:rFonts w:ascii="Times New Roman" w:hAnsi="Times New Roman" w:cs="Times New Roman"/>
          <w:i/>
          <w:iCs/>
          <w:sz w:val="24"/>
          <w:szCs w:val="24"/>
        </w:rPr>
        <w:t>Candidatus</w:t>
      </w:r>
      <w:proofErr w:type="spellEnd"/>
      <w:r w:rsidR="00152D36" w:rsidRPr="00557893">
        <w:rPr>
          <w:rFonts w:ascii="Times New Roman" w:hAnsi="Times New Roman" w:cs="Times New Roman"/>
          <w:i/>
          <w:iCs/>
          <w:sz w:val="24"/>
          <w:szCs w:val="24"/>
        </w:rPr>
        <w:t xml:space="preserve"> </w:t>
      </w:r>
      <w:proofErr w:type="spellStart"/>
      <w:r w:rsidR="00152D36" w:rsidRPr="00557893">
        <w:rPr>
          <w:rFonts w:ascii="Times New Roman" w:hAnsi="Times New Roman" w:cs="Times New Roman"/>
          <w:i/>
          <w:iCs/>
          <w:sz w:val="24"/>
          <w:szCs w:val="24"/>
        </w:rPr>
        <w:t>hepatoplasma</w:t>
      </w:r>
      <w:proofErr w:type="spellEnd"/>
      <w:r w:rsidR="00152D36" w:rsidRPr="00557893">
        <w:rPr>
          <w:rFonts w:ascii="Times New Roman" w:hAnsi="Times New Roman" w:cs="Times New Roman"/>
          <w:sz w:val="24"/>
          <w:szCs w:val="24"/>
        </w:rPr>
        <w:t xml:space="preserve">, within the class Mollicutes, was found in multiple animal samples at most of the municipality collection sites, except for Ponce, Isabella, and </w:t>
      </w:r>
      <w:proofErr w:type="spellStart"/>
      <w:r w:rsidR="007D72CA">
        <w:rPr>
          <w:rFonts w:ascii="Times New Roman" w:hAnsi="Times New Roman" w:cs="Times New Roman"/>
          <w:sz w:val="24"/>
          <w:szCs w:val="24"/>
        </w:rPr>
        <w:t>Guayama</w:t>
      </w:r>
      <w:proofErr w:type="spellEnd"/>
      <w:r w:rsidR="00152D36" w:rsidRPr="00557893">
        <w:rPr>
          <w:rFonts w:ascii="Times New Roman" w:hAnsi="Times New Roman" w:cs="Times New Roman"/>
          <w:sz w:val="24"/>
          <w:szCs w:val="24"/>
        </w:rPr>
        <w:t>.</w:t>
      </w:r>
    </w:p>
    <w:commentRangeStart w:id="143"/>
    <w:p w14:paraId="61F2A88E" w14:textId="21417BC8" w:rsidR="0014371F" w:rsidRPr="00557893" w:rsidRDefault="0014371F"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w:lastRenderedPageBreak/>
        <mc:AlternateContent>
          <mc:Choice Requires="wps">
            <w:drawing>
              <wp:anchor distT="0" distB="0" distL="114300" distR="114300" simplePos="0" relativeHeight="251675648" behindDoc="1" locked="0" layoutInCell="1" allowOverlap="1" wp14:anchorId="29513622" wp14:editId="292D0CC1">
                <wp:simplePos x="0" y="0"/>
                <wp:positionH relativeFrom="column">
                  <wp:posOffset>-12065</wp:posOffset>
                </wp:positionH>
                <wp:positionV relativeFrom="paragraph">
                  <wp:posOffset>0</wp:posOffset>
                </wp:positionV>
                <wp:extent cx="5850255" cy="3333115"/>
                <wp:effectExtent l="0" t="0" r="17145" b="19685"/>
                <wp:wrapTight wrapText="bothSides">
                  <wp:wrapPolygon edited="0">
                    <wp:start x="0" y="0"/>
                    <wp:lineTo x="0" y="21604"/>
                    <wp:lineTo x="21593" y="21604"/>
                    <wp:lineTo x="21593"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5850255" cy="3333115"/>
                        </a:xfrm>
                        <a:prstGeom prst="rect">
                          <a:avLst/>
                        </a:prstGeom>
                        <a:solidFill>
                          <a:schemeClr val="lt1"/>
                        </a:solidFill>
                        <a:ln w="6350">
                          <a:solidFill>
                            <a:prstClr val="black"/>
                          </a:solidFill>
                        </a:ln>
                      </wps:spPr>
                      <wps:txbx>
                        <w:txbxContent>
                          <w:p w14:paraId="46DC3F5D" w14:textId="45187824" w:rsidR="00291E69" w:rsidRDefault="00291E69" w:rsidP="0014371F">
                            <w:r>
                              <w:rPr>
                                <w:noProof/>
                                <w:sz w:val="20"/>
                                <w:szCs w:val="20"/>
                              </w:rPr>
                              <w:drawing>
                                <wp:inline distT="0" distB="0" distL="0" distR="0" wp14:anchorId="2B967A3D" wp14:editId="7539CA72">
                                  <wp:extent cx="5659120" cy="3222625"/>
                                  <wp:effectExtent l="0" t="0" r="0" b="0"/>
                                  <wp:docPr id="1071" name="Picture 10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513622" id="Text Box 205" o:spid="_x0000_s1029" type="#_x0000_t202" style="position:absolute;left:0;text-align:left;margin-left:-.95pt;margin-top:0;width:460.65pt;height:262.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" fillcolor="white [3201]" strokeweight=".5pt">
                <v:textbox>
                  <w:txbxContent>
                    <w:p w14:paraId="46DC3F5D" w14:textId="45187824" w:rsidR="00E23A44" w:rsidRDefault="00E23A44" w:rsidP="0014371F">
                      <w:r>
                        <w:rPr>
                          <w:noProof/>
                          <w:sz w:val="20"/>
                          <w:szCs w:val="20"/>
                        </w:rPr>
                        <w:drawing>
                          <wp:inline distT="0" distB="0" distL="0" distR="0" wp14:anchorId="2B967A3D" wp14:editId="7539CA72">
                            <wp:extent cx="5659120" cy="3222625"/>
                            <wp:effectExtent l="0" t="0" r="0" b="0"/>
                            <wp:docPr id="1071" name="Picture 10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v:textbox>
                <w10:wrap type="tight"/>
              </v:shape>
            </w:pict>
          </mc:Fallback>
        </mc:AlternateContent>
      </w:r>
      <w:proofErr w:type="gramStart"/>
      <w:r w:rsidRPr="005F3371">
        <w:rPr>
          <w:rFonts w:ascii="Times New Roman" w:eastAsia="Times New Roman" w:hAnsi="Times New Roman" w:cs="Times New Roman"/>
          <w:b/>
          <w:sz w:val="24"/>
          <w:szCs w:val="24"/>
        </w:rPr>
        <w:t>Figure 4</w:t>
      </w:r>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bCs/>
          <w:sz w:val="24"/>
          <w:szCs w:val="24"/>
        </w:rPr>
        <w:t xml:space="preserve"> </w:t>
      </w:r>
      <w:commentRangeEnd w:id="143"/>
      <w:r w:rsidR="002D1DC4">
        <w:rPr>
          <w:rStyle w:val="CommentReference"/>
        </w:rPr>
        <w:commentReference w:id="143"/>
      </w:r>
      <w:proofErr w:type="gramStart"/>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Intestinal microbiome of</w:t>
      </w:r>
      <w:r w:rsidRPr="00557893">
        <w:rPr>
          <w:rFonts w:ascii="Times New Roman" w:eastAsia="Times New Roman" w:hAnsi="Times New Roman" w:cs="Times New Roman"/>
          <w:i/>
          <w:iCs/>
          <w:sz w:val="24"/>
          <w:szCs w:val="24"/>
        </w:rPr>
        <w:t xml:space="preserve">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Microbiome data was generated using 16S metagenomic sequencing. Bars indicate the percentage of microbiota present in each animal sample, in which “Other” refers to the unidentified feature data or OTUs.</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Samples </w:t>
      </w:r>
      <w:del w:id="144" w:author="Juan C. Martínez Cruzado" w:date="2020-11-30T09:06:00Z">
        <w:r w:rsidRPr="00557893" w:rsidDel="004D29AB">
          <w:rPr>
            <w:rFonts w:ascii="Times New Roman" w:eastAsia="Times New Roman" w:hAnsi="Times New Roman" w:cs="Times New Roman"/>
            <w:sz w:val="24"/>
            <w:szCs w:val="24"/>
          </w:rPr>
          <w:delText xml:space="preserve">from the different animals </w:delText>
        </w:r>
      </w:del>
      <w:r w:rsidRPr="00557893">
        <w:rPr>
          <w:rFonts w:ascii="Times New Roman" w:eastAsia="Times New Roman" w:hAnsi="Times New Roman" w:cs="Times New Roman"/>
          <w:sz w:val="24"/>
          <w:szCs w:val="24"/>
        </w:rPr>
        <w:t>were labeled as A – H according to the different municipality locations and the order of collection, e.g., 10 different animal samples were collected in Rincon (A1 – A10).</w:t>
      </w:r>
    </w:p>
    <w:p w14:paraId="3E864F39" w14:textId="3D81C73B" w:rsidR="00D22F8C" w:rsidRPr="00557893" w:rsidRDefault="0046244D"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Statistical Analysis</w:t>
      </w:r>
      <w:r w:rsidR="00D22F8C" w:rsidRPr="00557893">
        <w:rPr>
          <w:rFonts w:ascii="Times New Roman" w:hAnsi="Times New Roman" w:cs="Times New Roman"/>
          <w:i/>
          <w:iCs/>
          <w:sz w:val="24"/>
          <w:szCs w:val="24"/>
        </w:rPr>
        <w:t xml:space="preserve"> of Log Transformed data</w:t>
      </w:r>
    </w:p>
    <w:p w14:paraId="5F7E5E99" w14:textId="06F3ADBD" w:rsidR="00D22F8C" w:rsidRPr="005F3371" w:rsidRDefault="00D22F8C"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Overall chi-squared statistical analysis performed on the log transformed data comparing the microbial profiles contained within the phyla (</w:t>
      </w:r>
      <w:proofErr w:type="spellStart"/>
      <w:r w:rsidRPr="00557893">
        <w:rPr>
          <w:rFonts w:ascii="Times New Roman" w:eastAsia="Times New Roman" w:hAnsi="Times New Roman" w:cs="Times New Roman"/>
          <w:sz w:val="24"/>
          <w:szCs w:val="24"/>
        </w:rPr>
        <w:t>Bacteriodetes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Proteobacteria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Firmicutes</w:t>
      </w:r>
      <w:proofErr w:type="spellEnd"/>
      <w:r w:rsidRPr="00557893">
        <w:rPr>
          <w:rFonts w:ascii="Times New Roman" w:eastAsia="Times New Roman" w:hAnsi="Times New Roman" w:cs="Times New Roman"/>
          <w:sz w:val="24"/>
          <w:szCs w:val="24"/>
        </w:rPr>
        <w:t xml:space="preserve"> and </w:t>
      </w:r>
      <w:proofErr w:type="spellStart"/>
      <w:r w:rsidRPr="00557893">
        <w:rPr>
          <w:rFonts w:ascii="Times New Roman" w:eastAsia="Times New Roman" w:hAnsi="Times New Roman" w:cs="Times New Roman"/>
          <w:sz w:val="24"/>
          <w:szCs w:val="24"/>
        </w:rPr>
        <w:t>Tenericutes</w:t>
      </w:r>
      <w:proofErr w:type="spellEnd"/>
      <w:r w:rsidRPr="00557893">
        <w:rPr>
          <w:rFonts w:ascii="Times New Roman" w:eastAsia="Times New Roman" w:hAnsi="Times New Roman" w:cs="Times New Roman"/>
          <w:sz w:val="24"/>
          <w:szCs w:val="24"/>
        </w:rPr>
        <w:t>) to animal samples grouped by municipality, cardinal location, cardinal surface current, and animal size resulted in no significant differences between these groupings (results not shown).</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Pairwise comparisons resulted in significant differences between taxa and groupings pertaining to municipalities, cardinal location, cardinal surface current, and size. For example, bacteria represented in the samples from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xml:space="preserve"> were statistically different from all other municipalities (</w:t>
      </w:r>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sz w:val="24"/>
          <w:szCs w:val="24"/>
        </w:rPr>
        <w:t xml:space="preserve">).  </w:t>
      </w:r>
    </w:p>
    <w:p w14:paraId="50D3094E" w14:textId="15C8B96A" w:rsidR="00926136" w:rsidRPr="00557893" w:rsidRDefault="00D22F8C" w:rsidP="00557893">
      <w:pPr>
        <w:jc w:val="both"/>
        <w:rPr>
          <w:rFonts w:ascii="Times New Roman" w:eastAsia="Times New Roman" w:hAnsi="Times New Roman" w:cs="Times New Roman"/>
          <w:sz w:val="24"/>
          <w:szCs w:val="24"/>
        </w:rPr>
      </w:pPr>
      <w:commentRangeStart w:id="145"/>
      <w:r w:rsidRPr="00D9158C">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77696" behindDoc="1" locked="0" layoutInCell="1" allowOverlap="1" wp14:anchorId="3C138416" wp14:editId="53BF2239">
                <wp:simplePos x="0" y="0"/>
                <wp:positionH relativeFrom="column">
                  <wp:posOffset>59780</wp:posOffset>
                </wp:positionH>
                <wp:positionV relativeFrom="paragraph">
                  <wp:posOffset>453</wp:posOffset>
                </wp:positionV>
                <wp:extent cx="5878195" cy="6498590"/>
                <wp:effectExtent l="0" t="0" r="27305" b="16510"/>
                <wp:wrapTight wrapText="bothSides">
                  <wp:wrapPolygon edited="0">
                    <wp:start x="0" y="0"/>
                    <wp:lineTo x="0" y="21592"/>
                    <wp:lineTo x="21630" y="21592"/>
                    <wp:lineTo x="21630" y="0"/>
                    <wp:lineTo x="0" y="0"/>
                  </wp:wrapPolygon>
                </wp:wrapTight>
                <wp:docPr id="1060" name="Text Box 1060"/>
                <wp:cNvGraphicFramePr/>
                <a:graphic xmlns:a="http://schemas.openxmlformats.org/drawingml/2006/main">
                  <a:graphicData uri="http://schemas.microsoft.com/office/word/2010/wordprocessingShape">
                    <wps:wsp>
                      <wps:cNvSpPr txBox="1"/>
                      <wps:spPr>
                        <a:xfrm>
                          <a:off x="0" y="0"/>
                          <a:ext cx="5878195" cy="6498590"/>
                        </a:xfrm>
                        <a:prstGeom prst="rect">
                          <a:avLst/>
                        </a:prstGeom>
                        <a:solidFill>
                          <a:schemeClr val="lt1"/>
                        </a:solidFill>
                        <a:ln w="6350">
                          <a:solidFill>
                            <a:prstClr val="black"/>
                          </a:solidFill>
                        </a:ln>
                      </wps:spPr>
                      <wps:txbx>
                        <w:txbxContent>
                          <w:p w14:paraId="2A4DDB31" w14:textId="77777777" w:rsidR="00291E69" w:rsidRDefault="00291E69" w:rsidP="00D22F8C">
                            <w:bookmarkStart w:id="146" w:name="_Hlk55034869"/>
                            <w:bookmarkEnd w:id="146"/>
                            <w:r>
                              <w:t>A</w:t>
                            </w:r>
                          </w:p>
                          <w:p w14:paraId="07DEB6FA" w14:textId="77777777" w:rsidR="00291E69" w:rsidRDefault="00291E69" w:rsidP="00D22F8C">
                            <w:r>
                              <w:rPr>
                                <w:noProof/>
                              </w:rPr>
                              <w:drawing>
                                <wp:inline distT="0" distB="0" distL="0" distR="0" wp14:anchorId="779542D6" wp14:editId="34320FEB">
                                  <wp:extent cx="5742215" cy="4548845"/>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291E69" w:rsidRDefault="00291E69"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291E69" w:rsidRPr="00D3726F" w14:paraId="19DD310F" w14:textId="77777777" w:rsidTr="00066037">
                              <w:tc>
                                <w:tcPr>
                                  <w:tcW w:w="1133" w:type="dxa"/>
                                </w:tcPr>
                                <w:p w14:paraId="54D385BE" w14:textId="77777777" w:rsidR="00291E69" w:rsidRPr="00D3726F" w:rsidRDefault="00291E69">
                                  <w:pPr>
                                    <w:rPr>
                                      <w:sz w:val="21"/>
                                      <w:szCs w:val="21"/>
                                    </w:rPr>
                                  </w:pPr>
                                </w:p>
                              </w:tc>
                              <w:tc>
                                <w:tcPr>
                                  <w:tcW w:w="880" w:type="dxa"/>
                                </w:tcPr>
                                <w:p w14:paraId="51BEB4A5" w14:textId="77777777" w:rsidR="00291E69" w:rsidRPr="00D3726F" w:rsidRDefault="00291E69">
                                  <w:pPr>
                                    <w:rPr>
                                      <w:sz w:val="21"/>
                                      <w:szCs w:val="21"/>
                                    </w:rPr>
                                  </w:pPr>
                                  <w:r w:rsidRPr="00D3726F">
                                    <w:rPr>
                                      <w:sz w:val="21"/>
                                      <w:szCs w:val="21"/>
                                    </w:rPr>
                                    <w:t>Rincon</w:t>
                                  </w:r>
                                </w:p>
                              </w:tc>
                              <w:tc>
                                <w:tcPr>
                                  <w:tcW w:w="1005" w:type="dxa"/>
                                </w:tcPr>
                                <w:p w14:paraId="1C2509FE" w14:textId="77777777" w:rsidR="00291E69" w:rsidRPr="00D3726F" w:rsidRDefault="00291E69">
                                  <w:pPr>
                                    <w:rPr>
                                      <w:sz w:val="21"/>
                                      <w:szCs w:val="21"/>
                                    </w:rPr>
                                  </w:pPr>
                                  <w:proofErr w:type="spellStart"/>
                                  <w:r w:rsidRPr="00D3726F">
                                    <w:rPr>
                                      <w:sz w:val="21"/>
                                      <w:szCs w:val="21"/>
                                    </w:rPr>
                                    <w:t>Guanica</w:t>
                                  </w:r>
                                  <w:proofErr w:type="spellEnd"/>
                                </w:p>
                              </w:tc>
                              <w:tc>
                                <w:tcPr>
                                  <w:tcW w:w="941" w:type="dxa"/>
                                </w:tcPr>
                                <w:p w14:paraId="53FD05E7" w14:textId="77777777" w:rsidR="00291E69" w:rsidRPr="00D3726F" w:rsidRDefault="00291E69">
                                  <w:pPr>
                                    <w:rPr>
                                      <w:sz w:val="21"/>
                                      <w:szCs w:val="21"/>
                                    </w:rPr>
                                  </w:pPr>
                                  <w:r w:rsidRPr="00D3726F">
                                    <w:rPr>
                                      <w:sz w:val="21"/>
                                      <w:szCs w:val="21"/>
                                    </w:rPr>
                                    <w:t>Ponce</w:t>
                                  </w:r>
                                </w:p>
                              </w:tc>
                              <w:tc>
                                <w:tcPr>
                                  <w:tcW w:w="948" w:type="dxa"/>
                                </w:tcPr>
                                <w:p w14:paraId="2CD84456" w14:textId="77777777" w:rsidR="00291E69" w:rsidRPr="00D3726F" w:rsidRDefault="00291E69">
                                  <w:pPr>
                                    <w:rPr>
                                      <w:sz w:val="21"/>
                                      <w:szCs w:val="21"/>
                                    </w:rPr>
                                  </w:pPr>
                                  <w:r w:rsidRPr="00D3726F">
                                    <w:rPr>
                                      <w:sz w:val="21"/>
                                      <w:szCs w:val="21"/>
                                    </w:rPr>
                                    <w:t>Isabella</w:t>
                                  </w:r>
                                </w:p>
                              </w:tc>
                              <w:tc>
                                <w:tcPr>
                                  <w:tcW w:w="948" w:type="dxa"/>
                                </w:tcPr>
                                <w:p w14:paraId="7FC273C6" w14:textId="77777777" w:rsidR="00291E69" w:rsidRPr="00D3726F" w:rsidRDefault="00291E69">
                                  <w:pPr>
                                    <w:rPr>
                                      <w:sz w:val="21"/>
                                      <w:szCs w:val="21"/>
                                    </w:rPr>
                                  </w:pPr>
                                  <w:r w:rsidRPr="00D3726F">
                                    <w:rPr>
                                      <w:sz w:val="21"/>
                                      <w:szCs w:val="21"/>
                                    </w:rPr>
                                    <w:t>Luquillo</w:t>
                                  </w:r>
                                </w:p>
                              </w:tc>
                              <w:tc>
                                <w:tcPr>
                                  <w:tcW w:w="959" w:type="dxa"/>
                                </w:tcPr>
                                <w:p w14:paraId="61E07FA5" w14:textId="77777777" w:rsidR="00291E69" w:rsidRPr="00D3726F" w:rsidRDefault="00291E69">
                                  <w:pPr>
                                    <w:rPr>
                                      <w:sz w:val="21"/>
                                      <w:szCs w:val="21"/>
                                    </w:rPr>
                                  </w:pPr>
                                  <w:r w:rsidRPr="00D3726F">
                                    <w:rPr>
                                      <w:sz w:val="21"/>
                                      <w:szCs w:val="21"/>
                                    </w:rPr>
                                    <w:t>Culebra</w:t>
                                  </w:r>
                                </w:p>
                              </w:tc>
                              <w:tc>
                                <w:tcPr>
                                  <w:tcW w:w="859" w:type="dxa"/>
                                </w:tcPr>
                                <w:p w14:paraId="7C8DBB93" w14:textId="77777777" w:rsidR="00291E69" w:rsidRPr="00D3726F" w:rsidRDefault="00291E69">
                                  <w:pPr>
                                    <w:rPr>
                                      <w:sz w:val="21"/>
                                      <w:szCs w:val="21"/>
                                    </w:rPr>
                                  </w:pPr>
                                  <w:r w:rsidRPr="00D3726F">
                                    <w:rPr>
                                      <w:sz w:val="21"/>
                                      <w:szCs w:val="21"/>
                                    </w:rPr>
                                    <w:t>Ceiba</w:t>
                                  </w:r>
                                </w:p>
                              </w:tc>
                              <w:tc>
                                <w:tcPr>
                                  <w:tcW w:w="1142" w:type="dxa"/>
                                </w:tcPr>
                                <w:p w14:paraId="6461E00D" w14:textId="77777777" w:rsidR="00291E69" w:rsidRPr="00D3726F" w:rsidRDefault="00291E69">
                                  <w:pPr>
                                    <w:rPr>
                                      <w:sz w:val="21"/>
                                      <w:szCs w:val="21"/>
                                    </w:rPr>
                                  </w:pPr>
                                  <w:proofErr w:type="spellStart"/>
                                  <w:r w:rsidRPr="00D3726F">
                                    <w:rPr>
                                      <w:sz w:val="21"/>
                                      <w:szCs w:val="21"/>
                                    </w:rPr>
                                    <w:t>Guayama</w:t>
                                  </w:r>
                                  <w:proofErr w:type="spellEnd"/>
                                </w:p>
                              </w:tc>
                            </w:tr>
                            <w:tr w:rsidR="00291E69" w:rsidRPr="00D3726F" w14:paraId="7F301E6A" w14:textId="77777777" w:rsidTr="00066037">
                              <w:tc>
                                <w:tcPr>
                                  <w:tcW w:w="1133" w:type="dxa"/>
                                </w:tcPr>
                                <w:p w14:paraId="55AFDA39" w14:textId="77777777" w:rsidR="00291E69" w:rsidRPr="00D3726F" w:rsidRDefault="00291E69">
                                  <w:pPr>
                                    <w:rPr>
                                      <w:sz w:val="21"/>
                                      <w:szCs w:val="21"/>
                                    </w:rPr>
                                  </w:pPr>
                                  <w:r w:rsidRPr="00D3726F">
                                    <w:rPr>
                                      <w:sz w:val="21"/>
                                      <w:szCs w:val="21"/>
                                    </w:rPr>
                                    <w:t>Rincon</w:t>
                                  </w:r>
                                </w:p>
                              </w:tc>
                              <w:tc>
                                <w:tcPr>
                                  <w:tcW w:w="880" w:type="dxa"/>
                                </w:tcPr>
                                <w:p w14:paraId="5653AB60" w14:textId="77777777" w:rsidR="00291E69" w:rsidRPr="00D3726F" w:rsidRDefault="00291E69" w:rsidP="00066037">
                                  <w:pPr>
                                    <w:jc w:val="center"/>
                                    <w:rPr>
                                      <w:sz w:val="21"/>
                                      <w:szCs w:val="21"/>
                                    </w:rPr>
                                  </w:pPr>
                                  <w:r>
                                    <w:rPr>
                                      <w:sz w:val="21"/>
                                      <w:szCs w:val="21"/>
                                    </w:rPr>
                                    <w:t>-</w:t>
                                  </w:r>
                                </w:p>
                              </w:tc>
                              <w:tc>
                                <w:tcPr>
                                  <w:tcW w:w="1005" w:type="dxa"/>
                                </w:tcPr>
                                <w:p w14:paraId="62E26694" w14:textId="77777777" w:rsidR="00291E69" w:rsidRPr="00D3726F" w:rsidRDefault="00291E69" w:rsidP="00066037">
                                  <w:pPr>
                                    <w:jc w:val="center"/>
                                    <w:rPr>
                                      <w:sz w:val="21"/>
                                      <w:szCs w:val="21"/>
                                    </w:rPr>
                                  </w:pPr>
                                  <w:r>
                                    <w:rPr>
                                      <w:sz w:val="21"/>
                                      <w:szCs w:val="21"/>
                                    </w:rPr>
                                    <w:t>0.4360</w:t>
                                  </w:r>
                                </w:p>
                              </w:tc>
                              <w:tc>
                                <w:tcPr>
                                  <w:tcW w:w="941" w:type="dxa"/>
                                </w:tcPr>
                                <w:p w14:paraId="22861A67" w14:textId="77777777" w:rsidR="00291E69" w:rsidRPr="00402DF2" w:rsidRDefault="00291E69" w:rsidP="00066037">
                                  <w:pPr>
                                    <w:jc w:val="center"/>
                                    <w:rPr>
                                      <w:b/>
                                      <w:bCs/>
                                      <w:sz w:val="21"/>
                                      <w:szCs w:val="21"/>
                                    </w:rPr>
                                  </w:pPr>
                                  <w:r w:rsidRPr="00402DF2">
                                    <w:rPr>
                                      <w:b/>
                                      <w:bCs/>
                                      <w:sz w:val="21"/>
                                      <w:szCs w:val="21"/>
                                    </w:rPr>
                                    <w:t>0.0068</w:t>
                                  </w:r>
                                </w:p>
                              </w:tc>
                              <w:tc>
                                <w:tcPr>
                                  <w:tcW w:w="948" w:type="dxa"/>
                                </w:tcPr>
                                <w:p w14:paraId="0DAFA4B5" w14:textId="77777777" w:rsidR="00291E69" w:rsidRPr="00402DF2" w:rsidRDefault="00291E69" w:rsidP="00066037">
                                  <w:pPr>
                                    <w:jc w:val="center"/>
                                    <w:rPr>
                                      <w:b/>
                                      <w:bCs/>
                                      <w:sz w:val="21"/>
                                      <w:szCs w:val="21"/>
                                    </w:rPr>
                                  </w:pPr>
                                  <w:r w:rsidRPr="00402DF2">
                                    <w:rPr>
                                      <w:b/>
                                      <w:bCs/>
                                      <w:sz w:val="21"/>
                                      <w:szCs w:val="21"/>
                                    </w:rPr>
                                    <w:t>0.0098</w:t>
                                  </w:r>
                                </w:p>
                              </w:tc>
                              <w:tc>
                                <w:tcPr>
                                  <w:tcW w:w="948" w:type="dxa"/>
                                </w:tcPr>
                                <w:p w14:paraId="264E6B94" w14:textId="77777777" w:rsidR="00291E69" w:rsidRPr="00402DF2" w:rsidRDefault="00291E69" w:rsidP="00066037">
                                  <w:pPr>
                                    <w:jc w:val="center"/>
                                    <w:rPr>
                                      <w:b/>
                                      <w:bCs/>
                                      <w:sz w:val="21"/>
                                      <w:szCs w:val="21"/>
                                    </w:rPr>
                                  </w:pPr>
                                  <w:r w:rsidRPr="00402DF2">
                                    <w:rPr>
                                      <w:b/>
                                      <w:bCs/>
                                      <w:sz w:val="21"/>
                                      <w:szCs w:val="21"/>
                                    </w:rPr>
                                    <w:t>0.0385</w:t>
                                  </w:r>
                                </w:p>
                              </w:tc>
                              <w:tc>
                                <w:tcPr>
                                  <w:tcW w:w="959" w:type="dxa"/>
                                </w:tcPr>
                                <w:p w14:paraId="2981CC9B" w14:textId="77777777" w:rsidR="00291E69" w:rsidRPr="00402DF2" w:rsidRDefault="00291E69" w:rsidP="00066037">
                                  <w:pPr>
                                    <w:jc w:val="center"/>
                                    <w:rPr>
                                      <w:b/>
                                      <w:bCs/>
                                      <w:sz w:val="21"/>
                                      <w:szCs w:val="21"/>
                                    </w:rPr>
                                  </w:pPr>
                                  <w:r w:rsidRPr="00402DF2">
                                    <w:rPr>
                                      <w:b/>
                                      <w:bCs/>
                                      <w:sz w:val="21"/>
                                      <w:szCs w:val="21"/>
                                    </w:rPr>
                                    <w:t>0.0001</w:t>
                                  </w:r>
                                </w:p>
                              </w:tc>
                              <w:tc>
                                <w:tcPr>
                                  <w:tcW w:w="859" w:type="dxa"/>
                                </w:tcPr>
                                <w:p w14:paraId="739326DB" w14:textId="77777777" w:rsidR="00291E69" w:rsidRPr="00402DF2" w:rsidRDefault="00291E69" w:rsidP="00066037">
                                  <w:pPr>
                                    <w:jc w:val="center"/>
                                    <w:rPr>
                                      <w:b/>
                                      <w:bCs/>
                                      <w:sz w:val="21"/>
                                      <w:szCs w:val="21"/>
                                    </w:rPr>
                                  </w:pPr>
                                  <w:r w:rsidRPr="00402DF2">
                                    <w:rPr>
                                      <w:b/>
                                      <w:bCs/>
                                      <w:sz w:val="21"/>
                                      <w:szCs w:val="21"/>
                                    </w:rPr>
                                    <w:t>0.0042</w:t>
                                  </w:r>
                                </w:p>
                              </w:tc>
                              <w:tc>
                                <w:tcPr>
                                  <w:tcW w:w="1142" w:type="dxa"/>
                                </w:tcPr>
                                <w:p w14:paraId="6F468383" w14:textId="77777777" w:rsidR="00291E69" w:rsidRPr="00402DF2" w:rsidRDefault="00291E69" w:rsidP="00066037">
                                  <w:pPr>
                                    <w:jc w:val="center"/>
                                    <w:rPr>
                                      <w:b/>
                                      <w:bCs/>
                                      <w:sz w:val="21"/>
                                      <w:szCs w:val="21"/>
                                    </w:rPr>
                                  </w:pPr>
                                  <w:r w:rsidRPr="00402DF2">
                                    <w:rPr>
                                      <w:b/>
                                      <w:bCs/>
                                      <w:sz w:val="21"/>
                                      <w:szCs w:val="21"/>
                                    </w:rPr>
                                    <w:t>1.24E-06</w:t>
                                  </w:r>
                                </w:p>
                              </w:tc>
                            </w:tr>
                            <w:tr w:rsidR="00291E69" w:rsidRPr="00D3726F" w14:paraId="162B806A" w14:textId="77777777" w:rsidTr="00066037">
                              <w:tc>
                                <w:tcPr>
                                  <w:tcW w:w="1133" w:type="dxa"/>
                                </w:tcPr>
                                <w:p w14:paraId="740BC303" w14:textId="77777777" w:rsidR="00291E69" w:rsidRPr="00D3726F" w:rsidRDefault="00291E69">
                                  <w:pPr>
                                    <w:rPr>
                                      <w:sz w:val="21"/>
                                      <w:szCs w:val="21"/>
                                    </w:rPr>
                                  </w:pPr>
                                  <w:proofErr w:type="spellStart"/>
                                  <w:r w:rsidRPr="00D3726F">
                                    <w:rPr>
                                      <w:sz w:val="21"/>
                                      <w:szCs w:val="21"/>
                                    </w:rPr>
                                    <w:t>Guanica</w:t>
                                  </w:r>
                                  <w:proofErr w:type="spellEnd"/>
                                </w:p>
                              </w:tc>
                              <w:tc>
                                <w:tcPr>
                                  <w:tcW w:w="880" w:type="dxa"/>
                                </w:tcPr>
                                <w:p w14:paraId="024549B2" w14:textId="77777777" w:rsidR="00291E69" w:rsidRPr="00D3726F" w:rsidRDefault="00291E69" w:rsidP="00066037">
                                  <w:pPr>
                                    <w:jc w:val="center"/>
                                    <w:rPr>
                                      <w:sz w:val="21"/>
                                      <w:szCs w:val="21"/>
                                    </w:rPr>
                                  </w:pPr>
                                </w:p>
                              </w:tc>
                              <w:tc>
                                <w:tcPr>
                                  <w:tcW w:w="1005" w:type="dxa"/>
                                </w:tcPr>
                                <w:p w14:paraId="3728F207" w14:textId="77777777" w:rsidR="00291E69" w:rsidRPr="00D3726F" w:rsidRDefault="00291E69" w:rsidP="00066037">
                                  <w:pPr>
                                    <w:jc w:val="center"/>
                                    <w:rPr>
                                      <w:sz w:val="21"/>
                                      <w:szCs w:val="21"/>
                                    </w:rPr>
                                  </w:pPr>
                                  <w:r>
                                    <w:rPr>
                                      <w:sz w:val="21"/>
                                      <w:szCs w:val="21"/>
                                    </w:rPr>
                                    <w:t>-</w:t>
                                  </w:r>
                                </w:p>
                              </w:tc>
                              <w:tc>
                                <w:tcPr>
                                  <w:tcW w:w="941" w:type="dxa"/>
                                </w:tcPr>
                                <w:p w14:paraId="38D9D182" w14:textId="77777777" w:rsidR="00291E69" w:rsidRPr="00402DF2" w:rsidRDefault="00291E69" w:rsidP="00066037">
                                  <w:pPr>
                                    <w:jc w:val="center"/>
                                    <w:rPr>
                                      <w:b/>
                                      <w:bCs/>
                                      <w:sz w:val="21"/>
                                      <w:szCs w:val="21"/>
                                    </w:rPr>
                                  </w:pPr>
                                  <w:r w:rsidRPr="00402DF2">
                                    <w:rPr>
                                      <w:b/>
                                      <w:bCs/>
                                      <w:sz w:val="21"/>
                                      <w:szCs w:val="21"/>
                                    </w:rPr>
                                    <w:t>0.0487</w:t>
                                  </w:r>
                                </w:p>
                              </w:tc>
                              <w:tc>
                                <w:tcPr>
                                  <w:tcW w:w="948" w:type="dxa"/>
                                </w:tcPr>
                                <w:p w14:paraId="17474657" w14:textId="77777777" w:rsidR="00291E69" w:rsidRPr="00402DF2" w:rsidRDefault="00291E69" w:rsidP="00066037">
                                  <w:pPr>
                                    <w:jc w:val="center"/>
                                    <w:rPr>
                                      <w:b/>
                                      <w:bCs/>
                                      <w:sz w:val="21"/>
                                      <w:szCs w:val="21"/>
                                    </w:rPr>
                                  </w:pPr>
                                  <w:r w:rsidRPr="00402DF2">
                                    <w:rPr>
                                      <w:b/>
                                      <w:bCs/>
                                      <w:sz w:val="21"/>
                                      <w:szCs w:val="21"/>
                                    </w:rPr>
                                    <w:t>0.0802</w:t>
                                  </w:r>
                                </w:p>
                              </w:tc>
                              <w:tc>
                                <w:tcPr>
                                  <w:tcW w:w="948" w:type="dxa"/>
                                </w:tcPr>
                                <w:p w14:paraId="2462307A" w14:textId="77777777" w:rsidR="00291E69" w:rsidRPr="00402DF2" w:rsidRDefault="00291E69" w:rsidP="00066037">
                                  <w:pPr>
                                    <w:jc w:val="center"/>
                                    <w:rPr>
                                      <w:sz w:val="21"/>
                                      <w:szCs w:val="21"/>
                                    </w:rPr>
                                  </w:pPr>
                                  <w:r w:rsidRPr="00402DF2">
                                    <w:rPr>
                                      <w:sz w:val="21"/>
                                      <w:szCs w:val="21"/>
                                    </w:rPr>
                                    <w:t>0.2671</w:t>
                                  </w:r>
                                </w:p>
                              </w:tc>
                              <w:tc>
                                <w:tcPr>
                                  <w:tcW w:w="959" w:type="dxa"/>
                                </w:tcPr>
                                <w:p w14:paraId="65EA8CFD" w14:textId="77777777" w:rsidR="00291E69" w:rsidRPr="00402DF2" w:rsidRDefault="00291E69" w:rsidP="00066037">
                                  <w:pPr>
                                    <w:jc w:val="center"/>
                                    <w:rPr>
                                      <w:b/>
                                      <w:bCs/>
                                      <w:sz w:val="21"/>
                                      <w:szCs w:val="21"/>
                                    </w:rPr>
                                  </w:pPr>
                                  <w:r w:rsidRPr="00402DF2">
                                    <w:rPr>
                                      <w:b/>
                                      <w:bCs/>
                                      <w:sz w:val="21"/>
                                      <w:szCs w:val="21"/>
                                    </w:rPr>
                                    <w:t>0.0013</w:t>
                                  </w:r>
                                </w:p>
                              </w:tc>
                              <w:tc>
                                <w:tcPr>
                                  <w:tcW w:w="859" w:type="dxa"/>
                                </w:tcPr>
                                <w:p w14:paraId="722FA97D" w14:textId="77777777" w:rsidR="00291E69" w:rsidRPr="00402DF2" w:rsidRDefault="00291E69" w:rsidP="00066037">
                                  <w:pPr>
                                    <w:jc w:val="center"/>
                                    <w:rPr>
                                      <w:b/>
                                      <w:bCs/>
                                      <w:sz w:val="21"/>
                                      <w:szCs w:val="21"/>
                                    </w:rPr>
                                  </w:pPr>
                                  <w:r w:rsidRPr="00402DF2">
                                    <w:rPr>
                                      <w:b/>
                                      <w:bCs/>
                                      <w:sz w:val="21"/>
                                      <w:szCs w:val="21"/>
                                    </w:rPr>
                                    <w:t>0.0256</w:t>
                                  </w:r>
                                </w:p>
                              </w:tc>
                              <w:tc>
                                <w:tcPr>
                                  <w:tcW w:w="1142" w:type="dxa"/>
                                </w:tcPr>
                                <w:p w14:paraId="2986099C" w14:textId="77777777" w:rsidR="00291E69" w:rsidRPr="00402DF2" w:rsidRDefault="00291E69" w:rsidP="00066037">
                                  <w:pPr>
                                    <w:jc w:val="center"/>
                                    <w:rPr>
                                      <w:b/>
                                      <w:bCs/>
                                      <w:sz w:val="21"/>
                                      <w:szCs w:val="21"/>
                                    </w:rPr>
                                  </w:pPr>
                                  <w:r w:rsidRPr="00402DF2">
                                    <w:rPr>
                                      <w:b/>
                                      <w:bCs/>
                                      <w:sz w:val="21"/>
                                      <w:szCs w:val="21"/>
                                    </w:rPr>
                                    <w:t>2.94E-05</w:t>
                                  </w:r>
                                </w:p>
                              </w:tc>
                            </w:tr>
                            <w:tr w:rsidR="00291E69" w:rsidRPr="00D3726F" w14:paraId="6FB41CA3" w14:textId="77777777" w:rsidTr="00066037">
                              <w:tc>
                                <w:tcPr>
                                  <w:tcW w:w="1133" w:type="dxa"/>
                                </w:tcPr>
                                <w:p w14:paraId="1DEA14B6" w14:textId="77777777" w:rsidR="00291E69" w:rsidRPr="00D3726F" w:rsidRDefault="00291E69">
                                  <w:pPr>
                                    <w:rPr>
                                      <w:sz w:val="21"/>
                                      <w:szCs w:val="21"/>
                                    </w:rPr>
                                  </w:pPr>
                                  <w:r w:rsidRPr="00D3726F">
                                    <w:rPr>
                                      <w:sz w:val="21"/>
                                      <w:szCs w:val="21"/>
                                    </w:rPr>
                                    <w:t>Ponce</w:t>
                                  </w:r>
                                </w:p>
                              </w:tc>
                              <w:tc>
                                <w:tcPr>
                                  <w:tcW w:w="880" w:type="dxa"/>
                                </w:tcPr>
                                <w:p w14:paraId="3829586B" w14:textId="77777777" w:rsidR="00291E69" w:rsidRPr="00D3726F" w:rsidRDefault="00291E69" w:rsidP="00066037">
                                  <w:pPr>
                                    <w:jc w:val="center"/>
                                    <w:rPr>
                                      <w:sz w:val="21"/>
                                      <w:szCs w:val="21"/>
                                    </w:rPr>
                                  </w:pPr>
                                </w:p>
                              </w:tc>
                              <w:tc>
                                <w:tcPr>
                                  <w:tcW w:w="1005" w:type="dxa"/>
                                </w:tcPr>
                                <w:p w14:paraId="2531D398" w14:textId="77777777" w:rsidR="00291E69" w:rsidRPr="00D3726F" w:rsidRDefault="00291E69" w:rsidP="00066037">
                                  <w:pPr>
                                    <w:jc w:val="center"/>
                                    <w:rPr>
                                      <w:sz w:val="21"/>
                                      <w:szCs w:val="21"/>
                                    </w:rPr>
                                  </w:pPr>
                                </w:p>
                              </w:tc>
                              <w:tc>
                                <w:tcPr>
                                  <w:tcW w:w="941" w:type="dxa"/>
                                </w:tcPr>
                                <w:p w14:paraId="038F3614" w14:textId="77777777" w:rsidR="00291E69" w:rsidRPr="00D3726F" w:rsidRDefault="00291E69" w:rsidP="00066037">
                                  <w:pPr>
                                    <w:jc w:val="center"/>
                                    <w:rPr>
                                      <w:sz w:val="21"/>
                                      <w:szCs w:val="21"/>
                                    </w:rPr>
                                  </w:pPr>
                                  <w:r>
                                    <w:rPr>
                                      <w:sz w:val="21"/>
                                      <w:szCs w:val="21"/>
                                    </w:rPr>
                                    <w:t>-</w:t>
                                  </w:r>
                                </w:p>
                              </w:tc>
                              <w:tc>
                                <w:tcPr>
                                  <w:tcW w:w="948" w:type="dxa"/>
                                </w:tcPr>
                                <w:p w14:paraId="281A5829" w14:textId="77777777" w:rsidR="00291E69" w:rsidRPr="00402DF2" w:rsidRDefault="00291E69" w:rsidP="00066037">
                                  <w:pPr>
                                    <w:jc w:val="center"/>
                                    <w:rPr>
                                      <w:sz w:val="21"/>
                                      <w:szCs w:val="21"/>
                                    </w:rPr>
                                  </w:pPr>
                                  <w:r w:rsidRPr="00402DF2">
                                    <w:rPr>
                                      <w:sz w:val="21"/>
                                      <w:szCs w:val="21"/>
                                    </w:rPr>
                                    <w:t>0.9845</w:t>
                                  </w:r>
                                </w:p>
                              </w:tc>
                              <w:tc>
                                <w:tcPr>
                                  <w:tcW w:w="948" w:type="dxa"/>
                                </w:tcPr>
                                <w:p w14:paraId="15B4EDE5" w14:textId="77777777" w:rsidR="00291E69" w:rsidRPr="00402DF2" w:rsidRDefault="00291E69" w:rsidP="00066037">
                                  <w:pPr>
                                    <w:jc w:val="center"/>
                                    <w:rPr>
                                      <w:b/>
                                      <w:bCs/>
                                      <w:sz w:val="21"/>
                                      <w:szCs w:val="21"/>
                                    </w:rPr>
                                  </w:pPr>
                                  <w:r w:rsidRPr="00402DF2">
                                    <w:rPr>
                                      <w:b/>
                                      <w:bCs/>
                                      <w:sz w:val="21"/>
                                      <w:szCs w:val="21"/>
                                    </w:rPr>
                                    <w:t>0.0325</w:t>
                                  </w:r>
                                </w:p>
                              </w:tc>
                              <w:tc>
                                <w:tcPr>
                                  <w:tcW w:w="959" w:type="dxa"/>
                                </w:tcPr>
                                <w:p w14:paraId="59172B3A" w14:textId="77777777" w:rsidR="00291E69" w:rsidRPr="00402DF2" w:rsidRDefault="00291E69" w:rsidP="00066037">
                                  <w:pPr>
                                    <w:jc w:val="center"/>
                                    <w:rPr>
                                      <w:b/>
                                      <w:bCs/>
                                      <w:sz w:val="21"/>
                                      <w:szCs w:val="21"/>
                                    </w:rPr>
                                  </w:pPr>
                                  <w:r w:rsidRPr="00402DF2">
                                    <w:rPr>
                                      <w:b/>
                                      <w:bCs/>
                                      <w:sz w:val="21"/>
                                      <w:szCs w:val="21"/>
                                    </w:rPr>
                                    <w:t>0.0006</w:t>
                                  </w:r>
                                </w:p>
                              </w:tc>
                              <w:tc>
                                <w:tcPr>
                                  <w:tcW w:w="859" w:type="dxa"/>
                                </w:tcPr>
                                <w:p w14:paraId="68E24362" w14:textId="77777777" w:rsidR="00291E69" w:rsidRPr="00402DF2" w:rsidRDefault="00291E69" w:rsidP="00066037">
                                  <w:pPr>
                                    <w:jc w:val="center"/>
                                    <w:rPr>
                                      <w:b/>
                                      <w:bCs/>
                                      <w:sz w:val="21"/>
                                      <w:szCs w:val="21"/>
                                    </w:rPr>
                                  </w:pPr>
                                  <w:r w:rsidRPr="00402DF2">
                                    <w:rPr>
                                      <w:b/>
                                      <w:bCs/>
                                      <w:sz w:val="21"/>
                                      <w:szCs w:val="21"/>
                                    </w:rPr>
                                    <w:t>0.0089</w:t>
                                  </w:r>
                                </w:p>
                              </w:tc>
                              <w:tc>
                                <w:tcPr>
                                  <w:tcW w:w="1142" w:type="dxa"/>
                                </w:tcPr>
                                <w:p w14:paraId="4B3FF558" w14:textId="77777777" w:rsidR="00291E69" w:rsidRPr="004A3730" w:rsidRDefault="00291E69" w:rsidP="00066037">
                                  <w:pPr>
                                    <w:jc w:val="center"/>
                                    <w:rPr>
                                      <w:b/>
                                      <w:bCs/>
                                      <w:sz w:val="21"/>
                                      <w:szCs w:val="21"/>
                                    </w:rPr>
                                  </w:pPr>
                                  <w:r w:rsidRPr="004A3730">
                                    <w:rPr>
                                      <w:b/>
                                      <w:bCs/>
                                      <w:sz w:val="21"/>
                                      <w:szCs w:val="21"/>
                                    </w:rPr>
                                    <w:t>0.0055</w:t>
                                  </w:r>
                                </w:p>
                              </w:tc>
                            </w:tr>
                            <w:tr w:rsidR="00291E69" w:rsidRPr="00D3726F" w14:paraId="347862DE" w14:textId="77777777" w:rsidTr="00066037">
                              <w:tc>
                                <w:tcPr>
                                  <w:tcW w:w="1133" w:type="dxa"/>
                                </w:tcPr>
                                <w:p w14:paraId="6BBB9A17" w14:textId="77777777" w:rsidR="00291E69" w:rsidRPr="00D3726F" w:rsidRDefault="00291E69">
                                  <w:pPr>
                                    <w:rPr>
                                      <w:sz w:val="21"/>
                                      <w:szCs w:val="21"/>
                                    </w:rPr>
                                  </w:pPr>
                                  <w:r w:rsidRPr="00D3726F">
                                    <w:rPr>
                                      <w:sz w:val="21"/>
                                      <w:szCs w:val="21"/>
                                    </w:rPr>
                                    <w:t>Isabella</w:t>
                                  </w:r>
                                </w:p>
                              </w:tc>
                              <w:tc>
                                <w:tcPr>
                                  <w:tcW w:w="880" w:type="dxa"/>
                                </w:tcPr>
                                <w:p w14:paraId="17134E62" w14:textId="77777777" w:rsidR="00291E69" w:rsidRPr="00D3726F" w:rsidRDefault="00291E69" w:rsidP="00066037">
                                  <w:pPr>
                                    <w:jc w:val="center"/>
                                    <w:rPr>
                                      <w:sz w:val="21"/>
                                      <w:szCs w:val="21"/>
                                    </w:rPr>
                                  </w:pPr>
                                </w:p>
                              </w:tc>
                              <w:tc>
                                <w:tcPr>
                                  <w:tcW w:w="1005" w:type="dxa"/>
                                </w:tcPr>
                                <w:p w14:paraId="5AB2B9FA" w14:textId="77777777" w:rsidR="00291E69" w:rsidRPr="00D3726F" w:rsidRDefault="00291E69" w:rsidP="00066037">
                                  <w:pPr>
                                    <w:jc w:val="center"/>
                                    <w:rPr>
                                      <w:sz w:val="21"/>
                                      <w:szCs w:val="21"/>
                                    </w:rPr>
                                  </w:pPr>
                                </w:p>
                              </w:tc>
                              <w:tc>
                                <w:tcPr>
                                  <w:tcW w:w="941" w:type="dxa"/>
                                </w:tcPr>
                                <w:p w14:paraId="15958463" w14:textId="77777777" w:rsidR="00291E69" w:rsidRPr="00D3726F" w:rsidRDefault="00291E69" w:rsidP="00066037">
                                  <w:pPr>
                                    <w:jc w:val="center"/>
                                    <w:rPr>
                                      <w:sz w:val="21"/>
                                      <w:szCs w:val="21"/>
                                    </w:rPr>
                                  </w:pPr>
                                </w:p>
                              </w:tc>
                              <w:tc>
                                <w:tcPr>
                                  <w:tcW w:w="948" w:type="dxa"/>
                                </w:tcPr>
                                <w:p w14:paraId="24049844" w14:textId="77777777" w:rsidR="00291E69" w:rsidRPr="00D3726F" w:rsidRDefault="00291E69" w:rsidP="00066037">
                                  <w:pPr>
                                    <w:jc w:val="center"/>
                                    <w:rPr>
                                      <w:sz w:val="21"/>
                                      <w:szCs w:val="21"/>
                                    </w:rPr>
                                  </w:pPr>
                                  <w:r>
                                    <w:rPr>
                                      <w:sz w:val="21"/>
                                      <w:szCs w:val="21"/>
                                    </w:rPr>
                                    <w:t>-</w:t>
                                  </w:r>
                                </w:p>
                              </w:tc>
                              <w:tc>
                                <w:tcPr>
                                  <w:tcW w:w="948" w:type="dxa"/>
                                </w:tcPr>
                                <w:p w14:paraId="5F523B6C" w14:textId="77777777" w:rsidR="00291E69" w:rsidRPr="004A3730" w:rsidRDefault="00291E69" w:rsidP="00066037">
                                  <w:pPr>
                                    <w:jc w:val="center"/>
                                    <w:rPr>
                                      <w:b/>
                                      <w:bCs/>
                                      <w:sz w:val="21"/>
                                      <w:szCs w:val="21"/>
                                    </w:rPr>
                                  </w:pPr>
                                  <w:r w:rsidRPr="004A3730">
                                    <w:rPr>
                                      <w:b/>
                                      <w:bCs/>
                                      <w:sz w:val="21"/>
                                      <w:szCs w:val="21"/>
                                    </w:rPr>
                                    <w:t>0.03</w:t>
                                  </w:r>
                                </w:p>
                              </w:tc>
                              <w:tc>
                                <w:tcPr>
                                  <w:tcW w:w="959" w:type="dxa"/>
                                </w:tcPr>
                                <w:p w14:paraId="70BE8C74" w14:textId="77777777" w:rsidR="00291E69" w:rsidRPr="004A3730" w:rsidRDefault="00291E69" w:rsidP="00066037">
                                  <w:pPr>
                                    <w:jc w:val="center"/>
                                    <w:rPr>
                                      <w:b/>
                                      <w:bCs/>
                                      <w:sz w:val="21"/>
                                      <w:szCs w:val="21"/>
                                    </w:rPr>
                                  </w:pPr>
                                  <w:r w:rsidRPr="004A3730">
                                    <w:rPr>
                                      <w:b/>
                                      <w:bCs/>
                                      <w:sz w:val="21"/>
                                      <w:szCs w:val="21"/>
                                    </w:rPr>
                                    <w:t>0.0002</w:t>
                                  </w:r>
                                </w:p>
                              </w:tc>
                              <w:tc>
                                <w:tcPr>
                                  <w:tcW w:w="859" w:type="dxa"/>
                                </w:tcPr>
                                <w:p w14:paraId="591F1F65" w14:textId="77777777" w:rsidR="00291E69" w:rsidRPr="004A3730" w:rsidRDefault="00291E69" w:rsidP="00066037">
                                  <w:pPr>
                                    <w:jc w:val="center"/>
                                    <w:rPr>
                                      <w:b/>
                                      <w:bCs/>
                                      <w:sz w:val="21"/>
                                      <w:szCs w:val="21"/>
                                    </w:rPr>
                                  </w:pPr>
                                  <w:r w:rsidRPr="004A3730">
                                    <w:rPr>
                                      <w:b/>
                                      <w:bCs/>
                                      <w:sz w:val="21"/>
                                      <w:szCs w:val="21"/>
                                    </w:rPr>
                                    <w:t>0.0038</w:t>
                                  </w:r>
                                </w:p>
                              </w:tc>
                              <w:tc>
                                <w:tcPr>
                                  <w:tcW w:w="1142" w:type="dxa"/>
                                </w:tcPr>
                                <w:p w14:paraId="1A045D34" w14:textId="77777777" w:rsidR="00291E69" w:rsidRPr="004A3730" w:rsidRDefault="00291E69" w:rsidP="00066037">
                                  <w:pPr>
                                    <w:jc w:val="center"/>
                                    <w:rPr>
                                      <w:b/>
                                      <w:bCs/>
                                      <w:sz w:val="21"/>
                                      <w:szCs w:val="21"/>
                                    </w:rPr>
                                  </w:pPr>
                                  <w:r w:rsidRPr="004A3730">
                                    <w:rPr>
                                      <w:b/>
                                      <w:bCs/>
                                      <w:sz w:val="21"/>
                                      <w:szCs w:val="21"/>
                                    </w:rPr>
                                    <w:t>0.0011</w:t>
                                  </w:r>
                                </w:p>
                              </w:tc>
                            </w:tr>
                            <w:tr w:rsidR="00291E69" w:rsidRPr="00D3726F" w14:paraId="08D41A6E" w14:textId="77777777" w:rsidTr="00066037">
                              <w:tc>
                                <w:tcPr>
                                  <w:tcW w:w="1133" w:type="dxa"/>
                                </w:tcPr>
                                <w:p w14:paraId="0975A35D" w14:textId="77777777" w:rsidR="00291E69" w:rsidRPr="00D3726F" w:rsidRDefault="00291E69">
                                  <w:pPr>
                                    <w:rPr>
                                      <w:sz w:val="21"/>
                                      <w:szCs w:val="21"/>
                                    </w:rPr>
                                  </w:pPr>
                                  <w:r w:rsidRPr="00D3726F">
                                    <w:rPr>
                                      <w:sz w:val="21"/>
                                      <w:szCs w:val="21"/>
                                    </w:rPr>
                                    <w:t>Luquillo</w:t>
                                  </w:r>
                                </w:p>
                              </w:tc>
                              <w:tc>
                                <w:tcPr>
                                  <w:tcW w:w="880" w:type="dxa"/>
                                </w:tcPr>
                                <w:p w14:paraId="0108C98E" w14:textId="77777777" w:rsidR="00291E69" w:rsidRPr="00D3726F" w:rsidRDefault="00291E69" w:rsidP="00066037">
                                  <w:pPr>
                                    <w:jc w:val="center"/>
                                    <w:rPr>
                                      <w:sz w:val="21"/>
                                      <w:szCs w:val="21"/>
                                    </w:rPr>
                                  </w:pPr>
                                </w:p>
                              </w:tc>
                              <w:tc>
                                <w:tcPr>
                                  <w:tcW w:w="1005" w:type="dxa"/>
                                </w:tcPr>
                                <w:p w14:paraId="49290ADA" w14:textId="77777777" w:rsidR="00291E69" w:rsidRPr="00D3726F" w:rsidRDefault="00291E69" w:rsidP="00066037">
                                  <w:pPr>
                                    <w:jc w:val="center"/>
                                    <w:rPr>
                                      <w:sz w:val="21"/>
                                      <w:szCs w:val="21"/>
                                    </w:rPr>
                                  </w:pPr>
                                </w:p>
                              </w:tc>
                              <w:tc>
                                <w:tcPr>
                                  <w:tcW w:w="941" w:type="dxa"/>
                                </w:tcPr>
                                <w:p w14:paraId="469224DD" w14:textId="77777777" w:rsidR="00291E69" w:rsidRPr="00D3726F" w:rsidRDefault="00291E69" w:rsidP="00066037">
                                  <w:pPr>
                                    <w:jc w:val="center"/>
                                    <w:rPr>
                                      <w:sz w:val="21"/>
                                      <w:szCs w:val="21"/>
                                    </w:rPr>
                                  </w:pPr>
                                </w:p>
                              </w:tc>
                              <w:tc>
                                <w:tcPr>
                                  <w:tcW w:w="948" w:type="dxa"/>
                                </w:tcPr>
                                <w:p w14:paraId="6F9D0527" w14:textId="77777777" w:rsidR="00291E69" w:rsidRPr="00D3726F" w:rsidRDefault="00291E69" w:rsidP="00066037">
                                  <w:pPr>
                                    <w:jc w:val="center"/>
                                    <w:rPr>
                                      <w:sz w:val="21"/>
                                      <w:szCs w:val="21"/>
                                    </w:rPr>
                                  </w:pPr>
                                </w:p>
                              </w:tc>
                              <w:tc>
                                <w:tcPr>
                                  <w:tcW w:w="948" w:type="dxa"/>
                                </w:tcPr>
                                <w:p w14:paraId="75DBA552" w14:textId="77777777" w:rsidR="00291E69" w:rsidRPr="00D3726F" w:rsidRDefault="00291E69" w:rsidP="00066037">
                                  <w:pPr>
                                    <w:jc w:val="center"/>
                                    <w:rPr>
                                      <w:sz w:val="21"/>
                                      <w:szCs w:val="21"/>
                                    </w:rPr>
                                  </w:pPr>
                                  <w:r>
                                    <w:rPr>
                                      <w:sz w:val="21"/>
                                      <w:szCs w:val="21"/>
                                    </w:rPr>
                                    <w:t>-</w:t>
                                  </w:r>
                                </w:p>
                              </w:tc>
                              <w:tc>
                                <w:tcPr>
                                  <w:tcW w:w="959" w:type="dxa"/>
                                </w:tcPr>
                                <w:p w14:paraId="06623A3F" w14:textId="77777777" w:rsidR="00291E69" w:rsidRPr="00D3726F" w:rsidRDefault="00291E69" w:rsidP="00066037">
                                  <w:pPr>
                                    <w:jc w:val="center"/>
                                    <w:rPr>
                                      <w:sz w:val="21"/>
                                      <w:szCs w:val="21"/>
                                    </w:rPr>
                                  </w:pPr>
                                  <w:r>
                                    <w:rPr>
                                      <w:sz w:val="21"/>
                                      <w:szCs w:val="21"/>
                                    </w:rPr>
                                    <w:t>0.1829</w:t>
                                  </w:r>
                                </w:p>
                              </w:tc>
                              <w:tc>
                                <w:tcPr>
                                  <w:tcW w:w="859" w:type="dxa"/>
                                </w:tcPr>
                                <w:p w14:paraId="01613551" w14:textId="77777777" w:rsidR="00291E69" w:rsidRPr="00D3726F" w:rsidRDefault="00291E69" w:rsidP="00066037">
                                  <w:pPr>
                                    <w:jc w:val="center"/>
                                    <w:rPr>
                                      <w:sz w:val="21"/>
                                      <w:szCs w:val="21"/>
                                    </w:rPr>
                                  </w:pPr>
                                  <w:r>
                                    <w:rPr>
                                      <w:sz w:val="21"/>
                                      <w:szCs w:val="21"/>
                                    </w:rPr>
                                    <w:t>0.3265</w:t>
                                  </w:r>
                                </w:p>
                              </w:tc>
                              <w:tc>
                                <w:tcPr>
                                  <w:tcW w:w="1142" w:type="dxa"/>
                                </w:tcPr>
                                <w:p w14:paraId="09472145" w14:textId="77777777" w:rsidR="00291E69" w:rsidRPr="004A3730" w:rsidRDefault="00291E69" w:rsidP="00066037">
                                  <w:pPr>
                                    <w:jc w:val="center"/>
                                    <w:rPr>
                                      <w:b/>
                                      <w:bCs/>
                                      <w:sz w:val="21"/>
                                      <w:szCs w:val="21"/>
                                    </w:rPr>
                                  </w:pPr>
                                  <w:r w:rsidRPr="004A3730">
                                    <w:rPr>
                                      <w:b/>
                                      <w:bCs/>
                                      <w:sz w:val="21"/>
                                      <w:szCs w:val="21"/>
                                    </w:rPr>
                                    <w:t>2.34E-18</w:t>
                                  </w:r>
                                </w:p>
                              </w:tc>
                            </w:tr>
                            <w:tr w:rsidR="00291E69" w:rsidRPr="00D3726F" w14:paraId="52A9E2D5" w14:textId="77777777" w:rsidTr="00066037">
                              <w:tc>
                                <w:tcPr>
                                  <w:tcW w:w="1133" w:type="dxa"/>
                                </w:tcPr>
                                <w:p w14:paraId="4C069C14" w14:textId="77777777" w:rsidR="00291E69" w:rsidRPr="00D3726F" w:rsidRDefault="00291E69">
                                  <w:pPr>
                                    <w:rPr>
                                      <w:sz w:val="21"/>
                                      <w:szCs w:val="21"/>
                                    </w:rPr>
                                  </w:pPr>
                                  <w:r w:rsidRPr="00D3726F">
                                    <w:rPr>
                                      <w:sz w:val="21"/>
                                      <w:szCs w:val="21"/>
                                    </w:rPr>
                                    <w:t>Culebra</w:t>
                                  </w:r>
                                </w:p>
                              </w:tc>
                              <w:tc>
                                <w:tcPr>
                                  <w:tcW w:w="880" w:type="dxa"/>
                                </w:tcPr>
                                <w:p w14:paraId="349E909B" w14:textId="77777777" w:rsidR="00291E69" w:rsidRPr="00D3726F" w:rsidRDefault="00291E69" w:rsidP="00066037">
                                  <w:pPr>
                                    <w:jc w:val="center"/>
                                    <w:rPr>
                                      <w:sz w:val="21"/>
                                      <w:szCs w:val="21"/>
                                    </w:rPr>
                                  </w:pPr>
                                </w:p>
                              </w:tc>
                              <w:tc>
                                <w:tcPr>
                                  <w:tcW w:w="1005" w:type="dxa"/>
                                </w:tcPr>
                                <w:p w14:paraId="421E6AAB" w14:textId="77777777" w:rsidR="00291E69" w:rsidRPr="00D3726F" w:rsidRDefault="00291E69" w:rsidP="00066037">
                                  <w:pPr>
                                    <w:jc w:val="center"/>
                                    <w:rPr>
                                      <w:sz w:val="21"/>
                                      <w:szCs w:val="21"/>
                                    </w:rPr>
                                  </w:pPr>
                                </w:p>
                              </w:tc>
                              <w:tc>
                                <w:tcPr>
                                  <w:tcW w:w="941" w:type="dxa"/>
                                </w:tcPr>
                                <w:p w14:paraId="23EEEC3A" w14:textId="77777777" w:rsidR="00291E69" w:rsidRPr="00D3726F" w:rsidRDefault="00291E69" w:rsidP="00066037">
                                  <w:pPr>
                                    <w:jc w:val="center"/>
                                    <w:rPr>
                                      <w:sz w:val="21"/>
                                      <w:szCs w:val="21"/>
                                    </w:rPr>
                                  </w:pPr>
                                </w:p>
                              </w:tc>
                              <w:tc>
                                <w:tcPr>
                                  <w:tcW w:w="948" w:type="dxa"/>
                                </w:tcPr>
                                <w:p w14:paraId="1FE93933" w14:textId="77777777" w:rsidR="00291E69" w:rsidRPr="00D3726F" w:rsidRDefault="00291E69" w:rsidP="00066037">
                                  <w:pPr>
                                    <w:jc w:val="center"/>
                                    <w:rPr>
                                      <w:sz w:val="21"/>
                                      <w:szCs w:val="21"/>
                                    </w:rPr>
                                  </w:pPr>
                                </w:p>
                              </w:tc>
                              <w:tc>
                                <w:tcPr>
                                  <w:tcW w:w="948" w:type="dxa"/>
                                </w:tcPr>
                                <w:p w14:paraId="514421FB" w14:textId="77777777" w:rsidR="00291E69" w:rsidRPr="00D3726F" w:rsidRDefault="00291E69" w:rsidP="00066037">
                                  <w:pPr>
                                    <w:jc w:val="center"/>
                                    <w:rPr>
                                      <w:sz w:val="21"/>
                                      <w:szCs w:val="21"/>
                                    </w:rPr>
                                  </w:pPr>
                                </w:p>
                              </w:tc>
                              <w:tc>
                                <w:tcPr>
                                  <w:tcW w:w="959" w:type="dxa"/>
                                </w:tcPr>
                                <w:p w14:paraId="3DD88CD3" w14:textId="77777777" w:rsidR="00291E69" w:rsidRPr="00D3726F" w:rsidRDefault="00291E69" w:rsidP="00066037">
                                  <w:pPr>
                                    <w:jc w:val="center"/>
                                    <w:rPr>
                                      <w:sz w:val="21"/>
                                      <w:szCs w:val="21"/>
                                    </w:rPr>
                                  </w:pPr>
                                  <w:r>
                                    <w:rPr>
                                      <w:sz w:val="21"/>
                                      <w:szCs w:val="21"/>
                                    </w:rPr>
                                    <w:t>-</w:t>
                                  </w:r>
                                </w:p>
                              </w:tc>
                              <w:tc>
                                <w:tcPr>
                                  <w:tcW w:w="859" w:type="dxa"/>
                                </w:tcPr>
                                <w:p w14:paraId="379F510C" w14:textId="77777777" w:rsidR="00291E69" w:rsidRPr="00D3726F" w:rsidRDefault="00291E69" w:rsidP="00066037">
                                  <w:pPr>
                                    <w:jc w:val="center"/>
                                    <w:rPr>
                                      <w:sz w:val="21"/>
                                      <w:szCs w:val="21"/>
                                    </w:rPr>
                                  </w:pPr>
                                  <w:r>
                                    <w:rPr>
                                      <w:sz w:val="21"/>
                                      <w:szCs w:val="21"/>
                                    </w:rPr>
                                    <w:t>0.5091</w:t>
                                  </w:r>
                                </w:p>
                              </w:tc>
                              <w:tc>
                                <w:tcPr>
                                  <w:tcW w:w="1142" w:type="dxa"/>
                                </w:tcPr>
                                <w:p w14:paraId="75F4FD64" w14:textId="77777777" w:rsidR="00291E69" w:rsidRPr="004A3730" w:rsidRDefault="00291E69" w:rsidP="00066037">
                                  <w:pPr>
                                    <w:jc w:val="center"/>
                                    <w:rPr>
                                      <w:b/>
                                      <w:bCs/>
                                      <w:sz w:val="21"/>
                                      <w:szCs w:val="21"/>
                                    </w:rPr>
                                  </w:pPr>
                                  <w:r w:rsidRPr="004A3730">
                                    <w:rPr>
                                      <w:b/>
                                      <w:bCs/>
                                      <w:sz w:val="21"/>
                                      <w:szCs w:val="21"/>
                                    </w:rPr>
                                    <w:t>1.1E-31</w:t>
                                  </w:r>
                                </w:p>
                              </w:tc>
                            </w:tr>
                            <w:tr w:rsidR="00291E69" w:rsidRPr="00D3726F" w14:paraId="2A95CFE0" w14:textId="77777777" w:rsidTr="00066037">
                              <w:tc>
                                <w:tcPr>
                                  <w:tcW w:w="1133" w:type="dxa"/>
                                </w:tcPr>
                                <w:p w14:paraId="5A6FE8CF" w14:textId="77777777" w:rsidR="00291E69" w:rsidRPr="00D3726F" w:rsidRDefault="00291E69">
                                  <w:pPr>
                                    <w:rPr>
                                      <w:sz w:val="21"/>
                                      <w:szCs w:val="21"/>
                                    </w:rPr>
                                  </w:pPr>
                                  <w:r w:rsidRPr="00D3726F">
                                    <w:rPr>
                                      <w:sz w:val="21"/>
                                      <w:szCs w:val="21"/>
                                    </w:rPr>
                                    <w:t>Ceiba</w:t>
                                  </w:r>
                                </w:p>
                              </w:tc>
                              <w:tc>
                                <w:tcPr>
                                  <w:tcW w:w="880" w:type="dxa"/>
                                </w:tcPr>
                                <w:p w14:paraId="12432877" w14:textId="77777777" w:rsidR="00291E69" w:rsidRPr="00D3726F" w:rsidRDefault="00291E69" w:rsidP="00066037">
                                  <w:pPr>
                                    <w:jc w:val="center"/>
                                    <w:rPr>
                                      <w:sz w:val="21"/>
                                      <w:szCs w:val="21"/>
                                    </w:rPr>
                                  </w:pPr>
                                </w:p>
                              </w:tc>
                              <w:tc>
                                <w:tcPr>
                                  <w:tcW w:w="1005" w:type="dxa"/>
                                </w:tcPr>
                                <w:p w14:paraId="357419D9" w14:textId="77777777" w:rsidR="00291E69" w:rsidRPr="00D3726F" w:rsidRDefault="00291E69" w:rsidP="00066037">
                                  <w:pPr>
                                    <w:jc w:val="center"/>
                                    <w:rPr>
                                      <w:sz w:val="21"/>
                                      <w:szCs w:val="21"/>
                                    </w:rPr>
                                  </w:pPr>
                                </w:p>
                              </w:tc>
                              <w:tc>
                                <w:tcPr>
                                  <w:tcW w:w="941" w:type="dxa"/>
                                </w:tcPr>
                                <w:p w14:paraId="421071A6" w14:textId="77777777" w:rsidR="00291E69" w:rsidRPr="00D3726F" w:rsidRDefault="00291E69" w:rsidP="00066037">
                                  <w:pPr>
                                    <w:jc w:val="center"/>
                                    <w:rPr>
                                      <w:sz w:val="21"/>
                                      <w:szCs w:val="21"/>
                                    </w:rPr>
                                  </w:pPr>
                                </w:p>
                              </w:tc>
                              <w:tc>
                                <w:tcPr>
                                  <w:tcW w:w="948" w:type="dxa"/>
                                </w:tcPr>
                                <w:p w14:paraId="0BE4C2A7" w14:textId="77777777" w:rsidR="00291E69" w:rsidRPr="00D3726F" w:rsidRDefault="00291E69" w:rsidP="00066037">
                                  <w:pPr>
                                    <w:jc w:val="center"/>
                                    <w:rPr>
                                      <w:sz w:val="21"/>
                                      <w:szCs w:val="21"/>
                                    </w:rPr>
                                  </w:pPr>
                                </w:p>
                              </w:tc>
                              <w:tc>
                                <w:tcPr>
                                  <w:tcW w:w="948" w:type="dxa"/>
                                </w:tcPr>
                                <w:p w14:paraId="620C2FDF" w14:textId="77777777" w:rsidR="00291E69" w:rsidRPr="00D3726F" w:rsidRDefault="00291E69" w:rsidP="00066037">
                                  <w:pPr>
                                    <w:jc w:val="center"/>
                                    <w:rPr>
                                      <w:sz w:val="21"/>
                                      <w:szCs w:val="21"/>
                                    </w:rPr>
                                  </w:pPr>
                                </w:p>
                              </w:tc>
                              <w:tc>
                                <w:tcPr>
                                  <w:tcW w:w="959" w:type="dxa"/>
                                </w:tcPr>
                                <w:p w14:paraId="0895687D" w14:textId="77777777" w:rsidR="00291E69" w:rsidRPr="00D3726F" w:rsidRDefault="00291E69" w:rsidP="00066037">
                                  <w:pPr>
                                    <w:jc w:val="center"/>
                                    <w:rPr>
                                      <w:sz w:val="21"/>
                                      <w:szCs w:val="21"/>
                                    </w:rPr>
                                  </w:pPr>
                                </w:p>
                              </w:tc>
                              <w:tc>
                                <w:tcPr>
                                  <w:tcW w:w="859" w:type="dxa"/>
                                </w:tcPr>
                                <w:p w14:paraId="66D63B28" w14:textId="77777777" w:rsidR="00291E69" w:rsidRPr="00D3726F" w:rsidRDefault="00291E69" w:rsidP="00066037">
                                  <w:pPr>
                                    <w:jc w:val="center"/>
                                    <w:rPr>
                                      <w:sz w:val="21"/>
                                      <w:szCs w:val="21"/>
                                    </w:rPr>
                                  </w:pPr>
                                  <w:r>
                                    <w:rPr>
                                      <w:sz w:val="21"/>
                                      <w:szCs w:val="21"/>
                                    </w:rPr>
                                    <w:t>-</w:t>
                                  </w:r>
                                </w:p>
                              </w:tc>
                              <w:tc>
                                <w:tcPr>
                                  <w:tcW w:w="1142" w:type="dxa"/>
                                </w:tcPr>
                                <w:p w14:paraId="43A84CC4" w14:textId="77777777" w:rsidR="00291E69" w:rsidRPr="004A3730" w:rsidRDefault="00291E69" w:rsidP="00066037">
                                  <w:pPr>
                                    <w:jc w:val="center"/>
                                    <w:rPr>
                                      <w:b/>
                                      <w:bCs/>
                                      <w:sz w:val="21"/>
                                      <w:szCs w:val="21"/>
                                    </w:rPr>
                                  </w:pPr>
                                  <w:r w:rsidRPr="004A3730">
                                    <w:rPr>
                                      <w:b/>
                                      <w:bCs/>
                                      <w:sz w:val="21"/>
                                      <w:szCs w:val="21"/>
                                    </w:rPr>
                                    <w:t>0.0091</w:t>
                                  </w:r>
                                </w:p>
                              </w:tc>
                            </w:tr>
                            <w:tr w:rsidR="00291E69" w:rsidRPr="00D3726F" w14:paraId="68CEA5CF" w14:textId="77777777" w:rsidTr="00066037">
                              <w:tc>
                                <w:tcPr>
                                  <w:tcW w:w="1133" w:type="dxa"/>
                                </w:tcPr>
                                <w:p w14:paraId="50548197" w14:textId="77777777" w:rsidR="00291E69" w:rsidRPr="00D3726F" w:rsidRDefault="00291E69">
                                  <w:pPr>
                                    <w:rPr>
                                      <w:sz w:val="21"/>
                                      <w:szCs w:val="21"/>
                                    </w:rPr>
                                  </w:pPr>
                                  <w:proofErr w:type="spellStart"/>
                                  <w:r w:rsidRPr="00D3726F">
                                    <w:rPr>
                                      <w:sz w:val="21"/>
                                      <w:szCs w:val="21"/>
                                    </w:rPr>
                                    <w:t>Guayama</w:t>
                                  </w:r>
                                  <w:proofErr w:type="spellEnd"/>
                                </w:p>
                              </w:tc>
                              <w:tc>
                                <w:tcPr>
                                  <w:tcW w:w="880" w:type="dxa"/>
                                </w:tcPr>
                                <w:p w14:paraId="54FC670E" w14:textId="77777777" w:rsidR="00291E69" w:rsidRPr="00D3726F" w:rsidRDefault="00291E69" w:rsidP="00066037">
                                  <w:pPr>
                                    <w:jc w:val="center"/>
                                    <w:rPr>
                                      <w:sz w:val="21"/>
                                      <w:szCs w:val="21"/>
                                    </w:rPr>
                                  </w:pPr>
                                </w:p>
                              </w:tc>
                              <w:tc>
                                <w:tcPr>
                                  <w:tcW w:w="1005" w:type="dxa"/>
                                </w:tcPr>
                                <w:p w14:paraId="720A5ED2" w14:textId="77777777" w:rsidR="00291E69" w:rsidRPr="00D3726F" w:rsidRDefault="00291E69" w:rsidP="00066037">
                                  <w:pPr>
                                    <w:jc w:val="center"/>
                                    <w:rPr>
                                      <w:sz w:val="21"/>
                                      <w:szCs w:val="21"/>
                                    </w:rPr>
                                  </w:pPr>
                                </w:p>
                              </w:tc>
                              <w:tc>
                                <w:tcPr>
                                  <w:tcW w:w="941" w:type="dxa"/>
                                </w:tcPr>
                                <w:p w14:paraId="12E49D38" w14:textId="77777777" w:rsidR="00291E69" w:rsidRPr="00D3726F" w:rsidRDefault="00291E69" w:rsidP="00066037">
                                  <w:pPr>
                                    <w:jc w:val="center"/>
                                    <w:rPr>
                                      <w:sz w:val="21"/>
                                      <w:szCs w:val="21"/>
                                    </w:rPr>
                                  </w:pPr>
                                </w:p>
                              </w:tc>
                              <w:tc>
                                <w:tcPr>
                                  <w:tcW w:w="948" w:type="dxa"/>
                                </w:tcPr>
                                <w:p w14:paraId="67703BCB" w14:textId="77777777" w:rsidR="00291E69" w:rsidRPr="00D3726F" w:rsidRDefault="00291E69" w:rsidP="00066037">
                                  <w:pPr>
                                    <w:jc w:val="center"/>
                                    <w:rPr>
                                      <w:sz w:val="21"/>
                                      <w:szCs w:val="21"/>
                                    </w:rPr>
                                  </w:pPr>
                                </w:p>
                              </w:tc>
                              <w:tc>
                                <w:tcPr>
                                  <w:tcW w:w="948" w:type="dxa"/>
                                </w:tcPr>
                                <w:p w14:paraId="57B2BB67" w14:textId="77777777" w:rsidR="00291E69" w:rsidRPr="00D3726F" w:rsidRDefault="00291E69" w:rsidP="00066037">
                                  <w:pPr>
                                    <w:jc w:val="center"/>
                                    <w:rPr>
                                      <w:sz w:val="21"/>
                                      <w:szCs w:val="21"/>
                                    </w:rPr>
                                  </w:pPr>
                                </w:p>
                              </w:tc>
                              <w:tc>
                                <w:tcPr>
                                  <w:tcW w:w="959" w:type="dxa"/>
                                </w:tcPr>
                                <w:p w14:paraId="7ECC4464" w14:textId="77777777" w:rsidR="00291E69" w:rsidRPr="00D3726F" w:rsidRDefault="00291E69" w:rsidP="00066037">
                                  <w:pPr>
                                    <w:jc w:val="center"/>
                                    <w:rPr>
                                      <w:sz w:val="21"/>
                                      <w:szCs w:val="21"/>
                                    </w:rPr>
                                  </w:pPr>
                                </w:p>
                              </w:tc>
                              <w:tc>
                                <w:tcPr>
                                  <w:tcW w:w="859" w:type="dxa"/>
                                </w:tcPr>
                                <w:p w14:paraId="7D68B8B2" w14:textId="77777777" w:rsidR="00291E69" w:rsidRPr="00D3726F" w:rsidRDefault="00291E69" w:rsidP="00066037">
                                  <w:pPr>
                                    <w:jc w:val="center"/>
                                    <w:rPr>
                                      <w:sz w:val="21"/>
                                      <w:szCs w:val="21"/>
                                    </w:rPr>
                                  </w:pPr>
                                </w:p>
                              </w:tc>
                              <w:tc>
                                <w:tcPr>
                                  <w:tcW w:w="1142" w:type="dxa"/>
                                </w:tcPr>
                                <w:p w14:paraId="358274FC" w14:textId="77777777" w:rsidR="00291E69" w:rsidRPr="00D3726F" w:rsidRDefault="00291E69" w:rsidP="00066037">
                                  <w:pPr>
                                    <w:jc w:val="center"/>
                                    <w:rPr>
                                      <w:sz w:val="21"/>
                                      <w:szCs w:val="21"/>
                                    </w:rPr>
                                  </w:pPr>
                                  <w:r>
                                    <w:rPr>
                                      <w:sz w:val="21"/>
                                      <w:szCs w:val="21"/>
                                    </w:rPr>
                                    <w:t>-</w:t>
                                  </w:r>
                                </w:p>
                              </w:tc>
                            </w:tr>
                          </w:tbl>
                          <w:p w14:paraId="5ABBF43A" w14:textId="77777777" w:rsidR="00291E69" w:rsidRPr="00D3726F" w:rsidRDefault="00291E69" w:rsidP="00D22F8C">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60" o:spid="_x0000_s1030" type="#_x0000_t202" style="position:absolute;left:0;text-align:left;margin-left:4.7pt;margin-top:.05pt;width:462.85pt;height:511.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" fillcolor="white [3201]" strokeweight=".5pt">
                <v:textbox>
                  <w:txbxContent>
                    <w:p w14:paraId="2A4DDB31" w14:textId="77777777" w:rsidR="00291E69" w:rsidRDefault="00291E69" w:rsidP="00D22F8C">
                      <w:bookmarkStart w:id="147" w:name="_Hlk55034869"/>
                      <w:bookmarkEnd w:id="147"/>
                      <w:r>
                        <w:t>A</w:t>
                      </w:r>
                    </w:p>
                    <w:p w14:paraId="07DEB6FA" w14:textId="77777777" w:rsidR="00291E69" w:rsidRDefault="00291E69" w:rsidP="00D22F8C">
                      <w:r>
                        <w:rPr>
                          <w:noProof/>
                        </w:rPr>
                        <w:drawing>
                          <wp:inline distT="0" distB="0" distL="0" distR="0" wp14:anchorId="779542D6" wp14:editId="34320FEB">
                            <wp:extent cx="5742215" cy="4548845"/>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291E69" w:rsidRDefault="00291E69"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291E69" w:rsidRPr="00D3726F" w14:paraId="19DD310F" w14:textId="77777777" w:rsidTr="00066037">
                        <w:tc>
                          <w:tcPr>
                            <w:tcW w:w="1133" w:type="dxa"/>
                          </w:tcPr>
                          <w:p w14:paraId="54D385BE" w14:textId="77777777" w:rsidR="00291E69" w:rsidRPr="00D3726F" w:rsidRDefault="00291E69">
                            <w:pPr>
                              <w:rPr>
                                <w:sz w:val="21"/>
                                <w:szCs w:val="21"/>
                              </w:rPr>
                            </w:pPr>
                          </w:p>
                        </w:tc>
                        <w:tc>
                          <w:tcPr>
                            <w:tcW w:w="880" w:type="dxa"/>
                          </w:tcPr>
                          <w:p w14:paraId="51BEB4A5" w14:textId="77777777" w:rsidR="00291E69" w:rsidRPr="00D3726F" w:rsidRDefault="00291E69">
                            <w:pPr>
                              <w:rPr>
                                <w:sz w:val="21"/>
                                <w:szCs w:val="21"/>
                              </w:rPr>
                            </w:pPr>
                            <w:r w:rsidRPr="00D3726F">
                              <w:rPr>
                                <w:sz w:val="21"/>
                                <w:szCs w:val="21"/>
                              </w:rPr>
                              <w:t>Rincon</w:t>
                            </w:r>
                          </w:p>
                        </w:tc>
                        <w:tc>
                          <w:tcPr>
                            <w:tcW w:w="1005" w:type="dxa"/>
                          </w:tcPr>
                          <w:p w14:paraId="1C2509FE" w14:textId="77777777" w:rsidR="00291E69" w:rsidRPr="00D3726F" w:rsidRDefault="00291E69">
                            <w:pPr>
                              <w:rPr>
                                <w:sz w:val="21"/>
                                <w:szCs w:val="21"/>
                              </w:rPr>
                            </w:pPr>
                            <w:proofErr w:type="spellStart"/>
                            <w:r w:rsidRPr="00D3726F">
                              <w:rPr>
                                <w:sz w:val="21"/>
                                <w:szCs w:val="21"/>
                              </w:rPr>
                              <w:t>Guanica</w:t>
                            </w:r>
                            <w:proofErr w:type="spellEnd"/>
                          </w:p>
                        </w:tc>
                        <w:tc>
                          <w:tcPr>
                            <w:tcW w:w="941" w:type="dxa"/>
                          </w:tcPr>
                          <w:p w14:paraId="53FD05E7" w14:textId="77777777" w:rsidR="00291E69" w:rsidRPr="00D3726F" w:rsidRDefault="00291E69">
                            <w:pPr>
                              <w:rPr>
                                <w:sz w:val="21"/>
                                <w:szCs w:val="21"/>
                              </w:rPr>
                            </w:pPr>
                            <w:r w:rsidRPr="00D3726F">
                              <w:rPr>
                                <w:sz w:val="21"/>
                                <w:szCs w:val="21"/>
                              </w:rPr>
                              <w:t>Ponce</w:t>
                            </w:r>
                          </w:p>
                        </w:tc>
                        <w:tc>
                          <w:tcPr>
                            <w:tcW w:w="948" w:type="dxa"/>
                          </w:tcPr>
                          <w:p w14:paraId="2CD84456" w14:textId="77777777" w:rsidR="00291E69" w:rsidRPr="00D3726F" w:rsidRDefault="00291E69">
                            <w:pPr>
                              <w:rPr>
                                <w:sz w:val="21"/>
                                <w:szCs w:val="21"/>
                              </w:rPr>
                            </w:pPr>
                            <w:r w:rsidRPr="00D3726F">
                              <w:rPr>
                                <w:sz w:val="21"/>
                                <w:szCs w:val="21"/>
                              </w:rPr>
                              <w:t>Isabella</w:t>
                            </w:r>
                          </w:p>
                        </w:tc>
                        <w:tc>
                          <w:tcPr>
                            <w:tcW w:w="948" w:type="dxa"/>
                          </w:tcPr>
                          <w:p w14:paraId="7FC273C6" w14:textId="77777777" w:rsidR="00291E69" w:rsidRPr="00D3726F" w:rsidRDefault="00291E69">
                            <w:pPr>
                              <w:rPr>
                                <w:sz w:val="21"/>
                                <w:szCs w:val="21"/>
                              </w:rPr>
                            </w:pPr>
                            <w:r w:rsidRPr="00D3726F">
                              <w:rPr>
                                <w:sz w:val="21"/>
                                <w:szCs w:val="21"/>
                              </w:rPr>
                              <w:t>Luquillo</w:t>
                            </w:r>
                          </w:p>
                        </w:tc>
                        <w:tc>
                          <w:tcPr>
                            <w:tcW w:w="959" w:type="dxa"/>
                          </w:tcPr>
                          <w:p w14:paraId="61E07FA5" w14:textId="77777777" w:rsidR="00291E69" w:rsidRPr="00D3726F" w:rsidRDefault="00291E69">
                            <w:pPr>
                              <w:rPr>
                                <w:sz w:val="21"/>
                                <w:szCs w:val="21"/>
                              </w:rPr>
                            </w:pPr>
                            <w:r w:rsidRPr="00D3726F">
                              <w:rPr>
                                <w:sz w:val="21"/>
                                <w:szCs w:val="21"/>
                              </w:rPr>
                              <w:t>Culebra</w:t>
                            </w:r>
                          </w:p>
                        </w:tc>
                        <w:tc>
                          <w:tcPr>
                            <w:tcW w:w="859" w:type="dxa"/>
                          </w:tcPr>
                          <w:p w14:paraId="7C8DBB93" w14:textId="77777777" w:rsidR="00291E69" w:rsidRPr="00D3726F" w:rsidRDefault="00291E69">
                            <w:pPr>
                              <w:rPr>
                                <w:sz w:val="21"/>
                                <w:szCs w:val="21"/>
                              </w:rPr>
                            </w:pPr>
                            <w:r w:rsidRPr="00D3726F">
                              <w:rPr>
                                <w:sz w:val="21"/>
                                <w:szCs w:val="21"/>
                              </w:rPr>
                              <w:t>Ceiba</w:t>
                            </w:r>
                          </w:p>
                        </w:tc>
                        <w:tc>
                          <w:tcPr>
                            <w:tcW w:w="1142" w:type="dxa"/>
                          </w:tcPr>
                          <w:p w14:paraId="6461E00D" w14:textId="77777777" w:rsidR="00291E69" w:rsidRPr="00D3726F" w:rsidRDefault="00291E69">
                            <w:pPr>
                              <w:rPr>
                                <w:sz w:val="21"/>
                                <w:szCs w:val="21"/>
                              </w:rPr>
                            </w:pPr>
                            <w:proofErr w:type="spellStart"/>
                            <w:r w:rsidRPr="00D3726F">
                              <w:rPr>
                                <w:sz w:val="21"/>
                                <w:szCs w:val="21"/>
                              </w:rPr>
                              <w:t>Guayama</w:t>
                            </w:r>
                            <w:proofErr w:type="spellEnd"/>
                          </w:p>
                        </w:tc>
                      </w:tr>
                      <w:tr w:rsidR="00291E69" w:rsidRPr="00D3726F" w14:paraId="7F301E6A" w14:textId="77777777" w:rsidTr="00066037">
                        <w:tc>
                          <w:tcPr>
                            <w:tcW w:w="1133" w:type="dxa"/>
                          </w:tcPr>
                          <w:p w14:paraId="55AFDA39" w14:textId="77777777" w:rsidR="00291E69" w:rsidRPr="00D3726F" w:rsidRDefault="00291E69">
                            <w:pPr>
                              <w:rPr>
                                <w:sz w:val="21"/>
                                <w:szCs w:val="21"/>
                              </w:rPr>
                            </w:pPr>
                            <w:r w:rsidRPr="00D3726F">
                              <w:rPr>
                                <w:sz w:val="21"/>
                                <w:szCs w:val="21"/>
                              </w:rPr>
                              <w:t>Rincon</w:t>
                            </w:r>
                          </w:p>
                        </w:tc>
                        <w:tc>
                          <w:tcPr>
                            <w:tcW w:w="880" w:type="dxa"/>
                          </w:tcPr>
                          <w:p w14:paraId="5653AB60" w14:textId="77777777" w:rsidR="00291E69" w:rsidRPr="00D3726F" w:rsidRDefault="00291E69" w:rsidP="00066037">
                            <w:pPr>
                              <w:jc w:val="center"/>
                              <w:rPr>
                                <w:sz w:val="21"/>
                                <w:szCs w:val="21"/>
                              </w:rPr>
                            </w:pPr>
                            <w:r>
                              <w:rPr>
                                <w:sz w:val="21"/>
                                <w:szCs w:val="21"/>
                              </w:rPr>
                              <w:t>-</w:t>
                            </w:r>
                          </w:p>
                        </w:tc>
                        <w:tc>
                          <w:tcPr>
                            <w:tcW w:w="1005" w:type="dxa"/>
                          </w:tcPr>
                          <w:p w14:paraId="62E26694" w14:textId="77777777" w:rsidR="00291E69" w:rsidRPr="00D3726F" w:rsidRDefault="00291E69" w:rsidP="00066037">
                            <w:pPr>
                              <w:jc w:val="center"/>
                              <w:rPr>
                                <w:sz w:val="21"/>
                                <w:szCs w:val="21"/>
                              </w:rPr>
                            </w:pPr>
                            <w:r>
                              <w:rPr>
                                <w:sz w:val="21"/>
                                <w:szCs w:val="21"/>
                              </w:rPr>
                              <w:t>0.4360</w:t>
                            </w:r>
                          </w:p>
                        </w:tc>
                        <w:tc>
                          <w:tcPr>
                            <w:tcW w:w="941" w:type="dxa"/>
                          </w:tcPr>
                          <w:p w14:paraId="22861A67" w14:textId="77777777" w:rsidR="00291E69" w:rsidRPr="00402DF2" w:rsidRDefault="00291E69" w:rsidP="00066037">
                            <w:pPr>
                              <w:jc w:val="center"/>
                              <w:rPr>
                                <w:b/>
                                <w:bCs/>
                                <w:sz w:val="21"/>
                                <w:szCs w:val="21"/>
                              </w:rPr>
                            </w:pPr>
                            <w:r w:rsidRPr="00402DF2">
                              <w:rPr>
                                <w:b/>
                                <w:bCs/>
                                <w:sz w:val="21"/>
                                <w:szCs w:val="21"/>
                              </w:rPr>
                              <w:t>0.0068</w:t>
                            </w:r>
                          </w:p>
                        </w:tc>
                        <w:tc>
                          <w:tcPr>
                            <w:tcW w:w="948" w:type="dxa"/>
                          </w:tcPr>
                          <w:p w14:paraId="0DAFA4B5" w14:textId="77777777" w:rsidR="00291E69" w:rsidRPr="00402DF2" w:rsidRDefault="00291E69" w:rsidP="00066037">
                            <w:pPr>
                              <w:jc w:val="center"/>
                              <w:rPr>
                                <w:b/>
                                <w:bCs/>
                                <w:sz w:val="21"/>
                                <w:szCs w:val="21"/>
                              </w:rPr>
                            </w:pPr>
                            <w:r w:rsidRPr="00402DF2">
                              <w:rPr>
                                <w:b/>
                                <w:bCs/>
                                <w:sz w:val="21"/>
                                <w:szCs w:val="21"/>
                              </w:rPr>
                              <w:t>0.0098</w:t>
                            </w:r>
                          </w:p>
                        </w:tc>
                        <w:tc>
                          <w:tcPr>
                            <w:tcW w:w="948" w:type="dxa"/>
                          </w:tcPr>
                          <w:p w14:paraId="264E6B94" w14:textId="77777777" w:rsidR="00291E69" w:rsidRPr="00402DF2" w:rsidRDefault="00291E69" w:rsidP="00066037">
                            <w:pPr>
                              <w:jc w:val="center"/>
                              <w:rPr>
                                <w:b/>
                                <w:bCs/>
                                <w:sz w:val="21"/>
                                <w:szCs w:val="21"/>
                              </w:rPr>
                            </w:pPr>
                            <w:r w:rsidRPr="00402DF2">
                              <w:rPr>
                                <w:b/>
                                <w:bCs/>
                                <w:sz w:val="21"/>
                                <w:szCs w:val="21"/>
                              </w:rPr>
                              <w:t>0.0385</w:t>
                            </w:r>
                          </w:p>
                        </w:tc>
                        <w:tc>
                          <w:tcPr>
                            <w:tcW w:w="959" w:type="dxa"/>
                          </w:tcPr>
                          <w:p w14:paraId="2981CC9B" w14:textId="77777777" w:rsidR="00291E69" w:rsidRPr="00402DF2" w:rsidRDefault="00291E69" w:rsidP="00066037">
                            <w:pPr>
                              <w:jc w:val="center"/>
                              <w:rPr>
                                <w:b/>
                                <w:bCs/>
                                <w:sz w:val="21"/>
                                <w:szCs w:val="21"/>
                              </w:rPr>
                            </w:pPr>
                            <w:r w:rsidRPr="00402DF2">
                              <w:rPr>
                                <w:b/>
                                <w:bCs/>
                                <w:sz w:val="21"/>
                                <w:szCs w:val="21"/>
                              </w:rPr>
                              <w:t>0.0001</w:t>
                            </w:r>
                          </w:p>
                        </w:tc>
                        <w:tc>
                          <w:tcPr>
                            <w:tcW w:w="859" w:type="dxa"/>
                          </w:tcPr>
                          <w:p w14:paraId="739326DB" w14:textId="77777777" w:rsidR="00291E69" w:rsidRPr="00402DF2" w:rsidRDefault="00291E69" w:rsidP="00066037">
                            <w:pPr>
                              <w:jc w:val="center"/>
                              <w:rPr>
                                <w:b/>
                                <w:bCs/>
                                <w:sz w:val="21"/>
                                <w:szCs w:val="21"/>
                              </w:rPr>
                            </w:pPr>
                            <w:r w:rsidRPr="00402DF2">
                              <w:rPr>
                                <w:b/>
                                <w:bCs/>
                                <w:sz w:val="21"/>
                                <w:szCs w:val="21"/>
                              </w:rPr>
                              <w:t>0.0042</w:t>
                            </w:r>
                          </w:p>
                        </w:tc>
                        <w:tc>
                          <w:tcPr>
                            <w:tcW w:w="1142" w:type="dxa"/>
                          </w:tcPr>
                          <w:p w14:paraId="6F468383" w14:textId="77777777" w:rsidR="00291E69" w:rsidRPr="00402DF2" w:rsidRDefault="00291E69" w:rsidP="00066037">
                            <w:pPr>
                              <w:jc w:val="center"/>
                              <w:rPr>
                                <w:b/>
                                <w:bCs/>
                                <w:sz w:val="21"/>
                                <w:szCs w:val="21"/>
                              </w:rPr>
                            </w:pPr>
                            <w:r w:rsidRPr="00402DF2">
                              <w:rPr>
                                <w:b/>
                                <w:bCs/>
                                <w:sz w:val="21"/>
                                <w:szCs w:val="21"/>
                              </w:rPr>
                              <w:t>1.24E-06</w:t>
                            </w:r>
                          </w:p>
                        </w:tc>
                      </w:tr>
                      <w:tr w:rsidR="00291E69" w:rsidRPr="00D3726F" w14:paraId="162B806A" w14:textId="77777777" w:rsidTr="00066037">
                        <w:tc>
                          <w:tcPr>
                            <w:tcW w:w="1133" w:type="dxa"/>
                          </w:tcPr>
                          <w:p w14:paraId="740BC303" w14:textId="77777777" w:rsidR="00291E69" w:rsidRPr="00D3726F" w:rsidRDefault="00291E69">
                            <w:pPr>
                              <w:rPr>
                                <w:sz w:val="21"/>
                                <w:szCs w:val="21"/>
                              </w:rPr>
                            </w:pPr>
                            <w:proofErr w:type="spellStart"/>
                            <w:r w:rsidRPr="00D3726F">
                              <w:rPr>
                                <w:sz w:val="21"/>
                                <w:szCs w:val="21"/>
                              </w:rPr>
                              <w:t>Guanica</w:t>
                            </w:r>
                            <w:proofErr w:type="spellEnd"/>
                          </w:p>
                        </w:tc>
                        <w:tc>
                          <w:tcPr>
                            <w:tcW w:w="880" w:type="dxa"/>
                          </w:tcPr>
                          <w:p w14:paraId="024549B2" w14:textId="77777777" w:rsidR="00291E69" w:rsidRPr="00D3726F" w:rsidRDefault="00291E69" w:rsidP="00066037">
                            <w:pPr>
                              <w:jc w:val="center"/>
                              <w:rPr>
                                <w:sz w:val="21"/>
                                <w:szCs w:val="21"/>
                              </w:rPr>
                            </w:pPr>
                          </w:p>
                        </w:tc>
                        <w:tc>
                          <w:tcPr>
                            <w:tcW w:w="1005" w:type="dxa"/>
                          </w:tcPr>
                          <w:p w14:paraId="3728F207" w14:textId="77777777" w:rsidR="00291E69" w:rsidRPr="00D3726F" w:rsidRDefault="00291E69" w:rsidP="00066037">
                            <w:pPr>
                              <w:jc w:val="center"/>
                              <w:rPr>
                                <w:sz w:val="21"/>
                                <w:szCs w:val="21"/>
                              </w:rPr>
                            </w:pPr>
                            <w:r>
                              <w:rPr>
                                <w:sz w:val="21"/>
                                <w:szCs w:val="21"/>
                              </w:rPr>
                              <w:t>-</w:t>
                            </w:r>
                          </w:p>
                        </w:tc>
                        <w:tc>
                          <w:tcPr>
                            <w:tcW w:w="941" w:type="dxa"/>
                          </w:tcPr>
                          <w:p w14:paraId="38D9D182" w14:textId="77777777" w:rsidR="00291E69" w:rsidRPr="00402DF2" w:rsidRDefault="00291E69" w:rsidP="00066037">
                            <w:pPr>
                              <w:jc w:val="center"/>
                              <w:rPr>
                                <w:b/>
                                <w:bCs/>
                                <w:sz w:val="21"/>
                                <w:szCs w:val="21"/>
                              </w:rPr>
                            </w:pPr>
                            <w:r w:rsidRPr="00402DF2">
                              <w:rPr>
                                <w:b/>
                                <w:bCs/>
                                <w:sz w:val="21"/>
                                <w:szCs w:val="21"/>
                              </w:rPr>
                              <w:t>0.0487</w:t>
                            </w:r>
                          </w:p>
                        </w:tc>
                        <w:tc>
                          <w:tcPr>
                            <w:tcW w:w="948" w:type="dxa"/>
                          </w:tcPr>
                          <w:p w14:paraId="17474657" w14:textId="77777777" w:rsidR="00291E69" w:rsidRPr="00402DF2" w:rsidRDefault="00291E69" w:rsidP="00066037">
                            <w:pPr>
                              <w:jc w:val="center"/>
                              <w:rPr>
                                <w:b/>
                                <w:bCs/>
                                <w:sz w:val="21"/>
                                <w:szCs w:val="21"/>
                              </w:rPr>
                            </w:pPr>
                            <w:r w:rsidRPr="00402DF2">
                              <w:rPr>
                                <w:b/>
                                <w:bCs/>
                                <w:sz w:val="21"/>
                                <w:szCs w:val="21"/>
                              </w:rPr>
                              <w:t>0.0802</w:t>
                            </w:r>
                          </w:p>
                        </w:tc>
                        <w:tc>
                          <w:tcPr>
                            <w:tcW w:w="948" w:type="dxa"/>
                          </w:tcPr>
                          <w:p w14:paraId="2462307A" w14:textId="77777777" w:rsidR="00291E69" w:rsidRPr="00402DF2" w:rsidRDefault="00291E69" w:rsidP="00066037">
                            <w:pPr>
                              <w:jc w:val="center"/>
                              <w:rPr>
                                <w:sz w:val="21"/>
                                <w:szCs w:val="21"/>
                              </w:rPr>
                            </w:pPr>
                            <w:r w:rsidRPr="00402DF2">
                              <w:rPr>
                                <w:sz w:val="21"/>
                                <w:szCs w:val="21"/>
                              </w:rPr>
                              <w:t>0.2671</w:t>
                            </w:r>
                          </w:p>
                        </w:tc>
                        <w:tc>
                          <w:tcPr>
                            <w:tcW w:w="959" w:type="dxa"/>
                          </w:tcPr>
                          <w:p w14:paraId="65EA8CFD" w14:textId="77777777" w:rsidR="00291E69" w:rsidRPr="00402DF2" w:rsidRDefault="00291E69" w:rsidP="00066037">
                            <w:pPr>
                              <w:jc w:val="center"/>
                              <w:rPr>
                                <w:b/>
                                <w:bCs/>
                                <w:sz w:val="21"/>
                                <w:szCs w:val="21"/>
                              </w:rPr>
                            </w:pPr>
                            <w:r w:rsidRPr="00402DF2">
                              <w:rPr>
                                <w:b/>
                                <w:bCs/>
                                <w:sz w:val="21"/>
                                <w:szCs w:val="21"/>
                              </w:rPr>
                              <w:t>0.0013</w:t>
                            </w:r>
                          </w:p>
                        </w:tc>
                        <w:tc>
                          <w:tcPr>
                            <w:tcW w:w="859" w:type="dxa"/>
                          </w:tcPr>
                          <w:p w14:paraId="722FA97D" w14:textId="77777777" w:rsidR="00291E69" w:rsidRPr="00402DF2" w:rsidRDefault="00291E69" w:rsidP="00066037">
                            <w:pPr>
                              <w:jc w:val="center"/>
                              <w:rPr>
                                <w:b/>
                                <w:bCs/>
                                <w:sz w:val="21"/>
                                <w:szCs w:val="21"/>
                              </w:rPr>
                            </w:pPr>
                            <w:r w:rsidRPr="00402DF2">
                              <w:rPr>
                                <w:b/>
                                <w:bCs/>
                                <w:sz w:val="21"/>
                                <w:szCs w:val="21"/>
                              </w:rPr>
                              <w:t>0.0256</w:t>
                            </w:r>
                          </w:p>
                        </w:tc>
                        <w:tc>
                          <w:tcPr>
                            <w:tcW w:w="1142" w:type="dxa"/>
                          </w:tcPr>
                          <w:p w14:paraId="2986099C" w14:textId="77777777" w:rsidR="00291E69" w:rsidRPr="00402DF2" w:rsidRDefault="00291E69" w:rsidP="00066037">
                            <w:pPr>
                              <w:jc w:val="center"/>
                              <w:rPr>
                                <w:b/>
                                <w:bCs/>
                                <w:sz w:val="21"/>
                                <w:szCs w:val="21"/>
                              </w:rPr>
                            </w:pPr>
                            <w:r w:rsidRPr="00402DF2">
                              <w:rPr>
                                <w:b/>
                                <w:bCs/>
                                <w:sz w:val="21"/>
                                <w:szCs w:val="21"/>
                              </w:rPr>
                              <w:t>2.94E-05</w:t>
                            </w:r>
                          </w:p>
                        </w:tc>
                      </w:tr>
                      <w:tr w:rsidR="00291E69" w:rsidRPr="00D3726F" w14:paraId="6FB41CA3" w14:textId="77777777" w:rsidTr="00066037">
                        <w:tc>
                          <w:tcPr>
                            <w:tcW w:w="1133" w:type="dxa"/>
                          </w:tcPr>
                          <w:p w14:paraId="1DEA14B6" w14:textId="77777777" w:rsidR="00291E69" w:rsidRPr="00D3726F" w:rsidRDefault="00291E69">
                            <w:pPr>
                              <w:rPr>
                                <w:sz w:val="21"/>
                                <w:szCs w:val="21"/>
                              </w:rPr>
                            </w:pPr>
                            <w:r w:rsidRPr="00D3726F">
                              <w:rPr>
                                <w:sz w:val="21"/>
                                <w:szCs w:val="21"/>
                              </w:rPr>
                              <w:t>Ponce</w:t>
                            </w:r>
                          </w:p>
                        </w:tc>
                        <w:tc>
                          <w:tcPr>
                            <w:tcW w:w="880" w:type="dxa"/>
                          </w:tcPr>
                          <w:p w14:paraId="3829586B" w14:textId="77777777" w:rsidR="00291E69" w:rsidRPr="00D3726F" w:rsidRDefault="00291E69" w:rsidP="00066037">
                            <w:pPr>
                              <w:jc w:val="center"/>
                              <w:rPr>
                                <w:sz w:val="21"/>
                                <w:szCs w:val="21"/>
                              </w:rPr>
                            </w:pPr>
                          </w:p>
                        </w:tc>
                        <w:tc>
                          <w:tcPr>
                            <w:tcW w:w="1005" w:type="dxa"/>
                          </w:tcPr>
                          <w:p w14:paraId="2531D398" w14:textId="77777777" w:rsidR="00291E69" w:rsidRPr="00D3726F" w:rsidRDefault="00291E69" w:rsidP="00066037">
                            <w:pPr>
                              <w:jc w:val="center"/>
                              <w:rPr>
                                <w:sz w:val="21"/>
                                <w:szCs w:val="21"/>
                              </w:rPr>
                            </w:pPr>
                          </w:p>
                        </w:tc>
                        <w:tc>
                          <w:tcPr>
                            <w:tcW w:w="941" w:type="dxa"/>
                          </w:tcPr>
                          <w:p w14:paraId="038F3614" w14:textId="77777777" w:rsidR="00291E69" w:rsidRPr="00D3726F" w:rsidRDefault="00291E69" w:rsidP="00066037">
                            <w:pPr>
                              <w:jc w:val="center"/>
                              <w:rPr>
                                <w:sz w:val="21"/>
                                <w:szCs w:val="21"/>
                              </w:rPr>
                            </w:pPr>
                            <w:r>
                              <w:rPr>
                                <w:sz w:val="21"/>
                                <w:szCs w:val="21"/>
                              </w:rPr>
                              <w:t>-</w:t>
                            </w:r>
                          </w:p>
                        </w:tc>
                        <w:tc>
                          <w:tcPr>
                            <w:tcW w:w="948" w:type="dxa"/>
                          </w:tcPr>
                          <w:p w14:paraId="281A5829" w14:textId="77777777" w:rsidR="00291E69" w:rsidRPr="00402DF2" w:rsidRDefault="00291E69" w:rsidP="00066037">
                            <w:pPr>
                              <w:jc w:val="center"/>
                              <w:rPr>
                                <w:sz w:val="21"/>
                                <w:szCs w:val="21"/>
                              </w:rPr>
                            </w:pPr>
                            <w:r w:rsidRPr="00402DF2">
                              <w:rPr>
                                <w:sz w:val="21"/>
                                <w:szCs w:val="21"/>
                              </w:rPr>
                              <w:t>0.9845</w:t>
                            </w:r>
                          </w:p>
                        </w:tc>
                        <w:tc>
                          <w:tcPr>
                            <w:tcW w:w="948" w:type="dxa"/>
                          </w:tcPr>
                          <w:p w14:paraId="15B4EDE5" w14:textId="77777777" w:rsidR="00291E69" w:rsidRPr="00402DF2" w:rsidRDefault="00291E69" w:rsidP="00066037">
                            <w:pPr>
                              <w:jc w:val="center"/>
                              <w:rPr>
                                <w:b/>
                                <w:bCs/>
                                <w:sz w:val="21"/>
                                <w:szCs w:val="21"/>
                              </w:rPr>
                            </w:pPr>
                            <w:r w:rsidRPr="00402DF2">
                              <w:rPr>
                                <w:b/>
                                <w:bCs/>
                                <w:sz w:val="21"/>
                                <w:szCs w:val="21"/>
                              </w:rPr>
                              <w:t>0.0325</w:t>
                            </w:r>
                          </w:p>
                        </w:tc>
                        <w:tc>
                          <w:tcPr>
                            <w:tcW w:w="959" w:type="dxa"/>
                          </w:tcPr>
                          <w:p w14:paraId="59172B3A" w14:textId="77777777" w:rsidR="00291E69" w:rsidRPr="00402DF2" w:rsidRDefault="00291E69" w:rsidP="00066037">
                            <w:pPr>
                              <w:jc w:val="center"/>
                              <w:rPr>
                                <w:b/>
                                <w:bCs/>
                                <w:sz w:val="21"/>
                                <w:szCs w:val="21"/>
                              </w:rPr>
                            </w:pPr>
                            <w:r w:rsidRPr="00402DF2">
                              <w:rPr>
                                <w:b/>
                                <w:bCs/>
                                <w:sz w:val="21"/>
                                <w:szCs w:val="21"/>
                              </w:rPr>
                              <w:t>0.0006</w:t>
                            </w:r>
                          </w:p>
                        </w:tc>
                        <w:tc>
                          <w:tcPr>
                            <w:tcW w:w="859" w:type="dxa"/>
                          </w:tcPr>
                          <w:p w14:paraId="68E24362" w14:textId="77777777" w:rsidR="00291E69" w:rsidRPr="00402DF2" w:rsidRDefault="00291E69" w:rsidP="00066037">
                            <w:pPr>
                              <w:jc w:val="center"/>
                              <w:rPr>
                                <w:b/>
                                <w:bCs/>
                                <w:sz w:val="21"/>
                                <w:szCs w:val="21"/>
                              </w:rPr>
                            </w:pPr>
                            <w:r w:rsidRPr="00402DF2">
                              <w:rPr>
                                <w:b/>
                                <w:bCs/>
                                <w:sz w:val="21"/>
                                <w:szCs w:val="21"/>
                              </w:rPr>
                              <w:t>0.0089</w:t>
                            </w:r>
                          </w:p>
                        </w:tc>
                        <w:tc>
                          <w:tcPr>
                            <w:tcW w:w="1142" w:type="dxa"/>
                          </w:tcPr>
                          <w:p w14:paraId="4B3FF558" w14:textId="77777777" w:rsidR="00291E69" w:rsidRPr="004A3730" w:rsidRDefault="00291E69" w:rsidP="00066037">
                            <w:pPr>
                              <w:jc w:val="center"/>
                              <w:rPr>
                                <w:b/>
                                <w:bCs/>
                                <w:sz w:val="21"/>
                                <w:szCs w:val="21"/>
                              </w:rPr>
                            </w:pPr>
                            <w:r w:rsidRPr="004A3730">
                              <w:rPr>
                                <w:b/>
                                <w:bCs/>
                                <w:sz w:val="21"/>
                                <w:szCs w:val="21"/>
                              </w:rPr>
                              <w:t>0.0055</w:t>
                            </w:r>
                          </w:p>
                        </w:tc>
                      </w:tr>
                      <w:tr w:rsidR="00291E69" w:rsidRPr="00D3726F" w14:paraId="347862DE" w14:textId="77777777" w:rsidTr="00066037">
                        <w:tc>
                          <w:tcPr>
                            <w:tcW w:w="1133" w:type="dxa"/>
                          </w:tcPr>
                          <w:p w14:paraId="6BBB9A17" w14:textId="77777777" w:rsidR="00291E69" w:rsidRPr="00D3726F" w:rsidRDefault="00291E69">
                            <w:pPr>
                              <w:rPr>
                                <w:sz w:val="21"/>
                                <w:szCs w:val="21"/>
                              </w:rPr>
                            </w:pPr>
                            <w:r w:rsidRPr="00D3726F">
                              <w:rPr>
                                <w:sz w:val="21"/>
                                <w:szCs w:val="21"/>
                              </w:rPr>
                              <w:t>Isabella</w:t>
                            </w:r>
                          </w:p>
                        </w:tc>
                        <w:tc>
                          <w:tcPr>
                            <w:tcW w:w="880" w:type="dxa"/>
                          </w:tcPr>
                          <w:p w14:paraId="17134E62" w14:textId="77777777" w:rsidR="00291E69" w:rsidRPr="00D3726F" w:rsidRDefault="00291E69" w:rsidP="00066037">
                            <w:pPr>
                              <w:jc w:val="center"/>
                              <w:rPr>
                                <w:sz w:val="21"/>
                                <w:szCs w:val="21"/>
                              </w:rPr>
                            </w:pPr>
                          </w:p>
                        </w:tc>
                        <w:tc>
                          <w:tcPr>
                            <w:tcW w:w="1005" w:type="dxa"/>
                          </w:tcPr>
                          <w:p w14:paraId="5AB2B9FA" w14:textId="77777777" w:rsidR="00291E69" w:rsidRPr="00D3726F" w:rsidRDefault="00291E69" w:rsidP="00066037">
                            <w:pPr>
                              <w:jc w:val="center"/>
                              <w:rPr>
                                <w:sz w:val="21"/>
                                <w:szCs w:val="21"/>
                              </w:rPr>
                            </w:pPr>
                          </w:p>
                        </w:tc>
                        <w:tc>
                          <w:tcPr>
                            <w:tcW w:w="941" w:type="dxa"/>
                          </w:tcPr>
                          <w:p w14:paraId="15958463" w14:textId="77777777" w:rsidR="00291E69" w:rsidRPr="00D3726F" w:rsidRDefault="00291E69" w:rsidP="00066037">
                            <w:pPr>
                              <w:jc w:val="center"/>
                              <w:rPr>
                                <w:sz w:val="21"/>
                                <w:szCs w:val="21"/>
                              </w:rPr>
                            </w:pPr>
                          </w:p>
                        </w:tc>
                        <w:tc>
                          <w:tcPr>
                            <w:tcW w:w="948" w:type="dxa"/>
                          </w:tcPr>
                          <w:p w14:paraId="24049844" w14:textId="77777777" w:rsidR="00291E69" w:rsidRPr="00D3726F" w:rsidRDefault="00291E69" w:rsidP="00066037">
                            <w:pPr>
                              <w:jc w:val="center"/>
                              <w:rPr>
                                <w:sz w:val="21"/>
                                <w:szCs w:val="21"/>
                              </w:rPr>
                            </w:pPr>
                            <w:r>
                              <w:rPr>
                                <w:sz w:val="21"/>
                                <w:szCs w:val="21"/>
                              </w:rPr>
                              <w:t>-</w:t>
                            </w:r>
                          </w:p>
                        </w:tc>
                        <w:tc>
                          <w:tcPr>
                            <w:tcW w:w="948" w:type="dxa"/>
                          </w:tcPr>
                          <w:p w14:paraId="5F523B6C" w14:textId="77777777" w:rsidR="00291E69" w:rsidRPr="004A3730" w:rsidRDefault="00291E69" w:rsidP="00066037">
                            <w:pPr>
                              <w:jc w:val="center"/>
                              <w:rPr>
                                <w:b/>
                                <w:bCs/>
                                <w:sz w:val="21"/>
                                <w:szCs w:val="21"/>
                              </w:rPr>
                            </w:pPr>
                            <w:r w:rsidRPr="004A3730">
                              <w:rPr>
                                <w:b/>
                                <w:bCs/>
                                <w:sz w:val="21"/>
                                <w:szCs w:val="21"/>
                              </w:rPr>
                              <w:t>0.03</w:t>
                            </w:r>
                          </w:p>
                        </w:tc>
                        <w:tc>
                          <w:tcPr>
                            <w:tcW w:w="959" w:type="dxa"/>
                          </w:tcPr>
                          <w:p w14:paraId="70BE8C74" w14:textId="77777777" w:rsidR="00291E69" w:rsidRPr="004A3730" w:rsidRDefault="00291E69" w:rsidP="00066037">
                            <w:pPr>
                              <w:jc w:val="center"/>
                              <w:rPr>
                                <w:b/>
                                <w:bCs/>
                                <w:sz w:val="21"/>
                                <w:szCs w:val="21"/>
                              </w:rPr>
                            </w:pPr>
                            <w:r w:rsidRPr="004A3730">
                              <w:rPr>
                                <w:b/>
                                <w:bCs/>
                                <w:sz w:val="21"/>
                                <w:szCs w:val="21"/>
                              </w:rPr>
                              <w:t>0.0002</w:t>
                            </w:r>
                          </w:p>
                        </w:tc>
                        <w:tc>
                          <w:tcPr>
                            <w:tcW w:w="859" w:type="dxa"/>
                          </w:tcPr>
                          <w:p w14:paraId="591F1F65" w14:textId="77777777" w:rsidR="00291E69" w:rsidRPr="004A3730" w:rsidRDefault="00291E69" w:rsidP="00066037">
                            <w:pPr>
                              <w:jc w:val="center"/>
                              <w:rPr>
                                <w:b/>
                                <w:bCs/>
                                <w:sz w:val="21"/>
                                <w:szCs w:val="21"/>
                              </w:rPr>
                            </w:pPr>
                            <w:r w:rsidRPr="004A3730">
                              <w:rPr>
                                <w:b/>
                                <w:bCs/>
                                <w:sz w:val="21"/>
                                <w:szCs w:val="21"/>
                              </w:rPr>
                              <w:t>0.0038</w:t>
                            </w:r>
                          </w:p>
                        </w:tc>
                        <w:tc>
                          <w:tcPr>
                            <w:tcW w:w="1142" w:type="dxa"/>
                          </w:tcPr>
                          <w:p w14:paraId="1A045D34" w14:textId="77777777" w:rsidR="00291E69" w:rsidRPr="004A3730" w:rsidRDefault="00291E69" w:rsidP="00066037">
                            <w:pPr>
                              <w:jc w:val="center"/>
                              <w:rPr>
                                <w:b/>
                                <w:bCs/>
                                <w:sz w:val="21"/>
                                <w:szCs w:val="21"/>
                              </w:rPr>
                            </w:pPr>
                            <w:r w:rsidRPr="004A3730">
                              <w:rPr>
                                <w:b/>
                                <w:bCs/>
                                <w:sz w:val="21"/>
                                <w:szCs w:val="21"/>
                              </w:rPr>
                              <w:t>0.0011</w:t>
                            </w:r>
                          </w:p>
                        </w:tc>
                      </w:tr>
                      <w:tr w:rsidR="00291E69" w:rsidRPr="00D3726F" w14:paraId="08D41A6E" w14:textId="77777777" w:rsidTr="00066037">
                        <w:tc>
                          <w:tcPr>
                            <w:tcW w:w="1133" w:type="dxa"/>
                          </w:tcPr>
                          <w:p w14:paraId="0975A35D" w14:textId="77777777" w:rsidR="00291E69" w:rsidRPr="00D3726F" w:rsidRDefault="00291E69">
                            <w:pPr>
                              <w:rPr>
                                <w:sz w:val="21"/>
                                <w:szCs w:val="21"/>
                              </w:rPr>
                            </w:pPr>
                            <w:r w:rsidRPr="00D3726F">
                              <w:rPr>
                                <w:sz w:val="21"/>
                                <w:szCs w:val="21"/>
                              </w:rPr>
                              <w:t>Luquillo</w:t>
                            </w:r>
                          </w:p>
                        </w:tc>
                        <w:tc>
                          <w:tcPr>
                            <w:tcW w:w="880" w:type="dxa"/>
                          </w:tcPr>
                          <w:p w14:paraId="0108C98E" w14:textId="77777777" w:rsidR="00291E69" w:rsidRPr="00D3726F" w:rsidRDefault="00291E69" w:rsidP="00066037">
                            <w:pPr>
                              <w:jc w:val="center"/>
                              <w:rPr>
                                <w:sz w:val="21"/>
                                <w:szCs w:val="21"/>
                              </w:rPr>
                            </w:pPr>
                          </w:p>
                        </w:tc>
                        <w:tc>
                          <w:tcPr>
                            <w:tcW w:w="1005" w:type="dxa"/>
                          </w:tcPr>
                          <w:p w14:paraId="49290ADA" w14:textId="77777777" w:rsidR="00291E69" w:rsidRPr="00D3726F" w:rsidRDefault="00291E69" w:rsidP="00066037">
                            <w:pPr>
                              <w:jc w:val="center"/>
                              <w:rPr>
                                <w:sz w:val="21"/>
                                <w:szCs w:val="21"/>
                              </w:rPr>
                            </w:pPr>
                          </w:p>
                        </w:tc>
                        <w:tc>
                          <w:tcPr>
                            <w:tcW w:w="941" w:type="dxa"/>
                          </w:tcPr>
                          <w:p w14:paraId="469224DD" w14:textId="77777777" w:rsidR="00291E69" w:rsidRPr="00D3726F" w:rsidRDefault="00291E69" w:rsidP="00066037">
                            <w:pPr>
                              <w:jc w:val="center"/>
                              <w:rPr>
                                <w:sz w:val="21"/>
                                <w:szCs w:val="21"/>
                              </w:rPr>
                            </w:pPr>
                          </w:p>
                        </w:tc>
                        <w:tc>
                          <w:tcPr>
                            <w:tcW w:w="948" w:type="dxa"/>
                          </w:tcPr>
                          <w:p w14:paraId="6F9D0527" w14:textId="77777777" w:rsidR="00291E69" w:rsidRPr="00D3726F" w:rsidRDefault="00291E69" w:rsidP="00066037">
                            <w:pPr>
                              <w:jc w:val="center"/>
                              <w:rPr>
                                <w:sz w:val="21"/>
                                <w:szCs w:val="21"/>
                              </w:rPr>
                            </w:pPr>
                          </w:p>
                        </w:tc>
                        <w:tc>
                          <w:tcPr>
                            <w:tcW w:w="948" w:type="dxa"/>
                          </w:tcPr>
                          <w:p w14:paraId="75DBA552" w14:textId="77777777" w:rsidR="00291E69" w:rsidRPr="00D3726F" w:rsidRDefault="00291E69" w:rsidP="00066037">
                            <w:pPr>
                              <w:jc w:val="center"/>
                              <w:rPr>
                                <w:sz w:val="21"/>
                                <w:szCs w:val="21"/>
                              </w:rPr>
                            </w:pPr>
                            <w:r>
                              <w:rPr>
                                <w:sz w:val="21"/>
                                <w:szCs w:val="21"/>
                              </w:rPr>
                              <w:t>-</w:t>
                            </w:r>
                          </w:p>
                        </w:tc>
                        <w:tc>
                          <w:tcPr>
                            <w:tcW w:w="959" w:type="dxa"/>
                          </w:tcPr>
                          <w:p w14:paraId="06623A3F" w14:textId="77777777" w:rsidR="00291E69" w:rsidRPr="00D3726F" w:rsidRDefault="00291E69" w:rsidP="00066037">
                            <w:pPr>
                              <w:jc w:val="center"/>
                              <w:rPr>
                                <w:sz w:val="21"/>
                                <w:szCs w:val="21"/>
                              </w:rPr>
                            </w:pPr>
                            <w:r>
                              <w:rPr>
                                <w:sz w:val="21"/>
                                <w:szCs w:val="21"/>
                              </w:rPr>
                              <w:t>0.1829</w:t>
                            </w:r>
                          </w:p>
                        </w:tc>
                        <w:tc>
                          <w:tcPr>
                            <w:tcW w:w="859" w:type="dxa"/>
                          </w:tcPr>
                          <w:p w14:paraId="01613551" w14:textId="77777777" w:rsidR="00291E69" w:rsidRPr="00D3726F" w:rsidRDefault="00291E69" w:rsidP="00066037">
                            <w:pPr>
                              <w:jc w:val="center"/>
                              <w:rPr>
                                <w:sz w:val="21"/>
                                <w:szCs w:val="21"/>
                              </w:rPr>
                            </w:pPr>
                            <w:r>
                              <w:rPr>
                                <w:sz w:val="21"/>
                                <w:szCs w:val="21"/>
                              </w:rPr>
                              <w:t>0.3265</w:t>
                            </w:r>
                          </w:p>
                        </w:tc>
                        <w:tc>
                          <w:tcPr>
                            <w:tcW w:w="1142" w:type="dxa"/>
                          </w:tcPr>
                          <w:p w14:paraId="09472145" w14:textId="77777777" w:rsidR="00291E69" w:rsidRPr="004A3730" w:rsidRDefault="00291E69" w:rsidP="00066037">
                            <w:pPr>
                              <w:jc w:val="center"/>
                              <w:rPr>
                                <w:b/>
                                <w:bCs/>
                                <w:sz w:val="21"/>
                                <w:szCs w:val="21"/>
                              </w:rPr>
                            </w:pPr>
                            <w:r w:rsidRPr="004A3730">
                              <w:rPr>
                                <w:b/>
                                <w:bCs/>
                                <w:sz w:val="21"/>
                                <w:szCs w:val="21"/>
                              </w:rPr>
                              <w:t>2.34E-18</w:t>
                            </w:r>
                          </w:p>
                        </w:tc>
                      </w:tr>
                      <w:tr w:rsidR="00291E69" w:rsidRPr="00D3726F" w14:paraId="52A9E2D5" w14:textId="77777777" w:rsidTr="00066037">
                        <w:tc>
                          <w:tcPr>
                            <w:tcW w:w="1133" w:type="dxa"/>
                          </w:tcPr>
                          <w:p w14:paraId="4C069C14" w14:textId="77777777" w:rsidR="00291E69" w:rsidRPr="00D3726F" w:rsidRDefault="00291E69">
                            <w:pPr>
                              <w:rPr>
                                <w:sz w:val="21"/>
                                <w:szCs w:val="21"/>
                              </w:rPr>
                            </w:pPr>
                            <w:r w:rsidRPr="00D3726F">
                              <w:rPr>
                                <w:sz w:val="21"/>
                                <w:szCs w:val="21"/>
                              </w:rPr>
                              <w:t>Culebra</w:t>
                            </w:r>
                          </w:p>
                        </w:tc>
                        <w:tc>
                          <w:tcPr>
                            <w:tcW w:w="880" w:type="dxa"/>
                          </w:tcPr>
                          <w:p w14:paraId="349E909B" w14:textId="77777777" w:rsidR="00291E69" w:rsidRPr="00D3726F" w:rsidRDefault="00291E69" w:rsidP="00066037">
                            <w:pPr>
                              <w:jc w:val="center"/>
                              <w:rPr>
                                <w:sz w:val="21"/>
                                <w:szCs w:val="21"/>
                              </w:rPr>
                            </w:pPr>
                          </w:p>
                        </w:tc>
                        <w:tc>
                          <w:tcPr>
                            <w:tcW w:w="1005" w:type="dxa"/>
                          </w:tcPr>
                          <w:p w14:paraId="421E6AAB" w14:textId="77777777" w:rsidR="00291E69" w:rsidRPr="00D3726F" w:rsidRDefault="00291E69" w:rsidP="00066037">
                            <w:pPr>
                              <w:jc w:val="center"/>
                              <w:rPr>
                                <w:sz w:val="21"/>
                                <w:szCs w:val="21"/>
                              </w:rPr>
                            </w:pPr>
                          </w:p>
                        </w:tc>
                        <w:tc>
                          <w:tcPr>
                            <w:tcW w:w="941" w:type="dxa"/>
                          </w:tcPr>
                          <w:p w14:paraId="23EEEC3A" w14:textId="77777777" w:rsidR="00291E69" w:rsidRPr="00D3726F" w:rsidRDefault="00291E69" w:rsidP="00066037">
                            <w:pPr>
                              <w:jc w:val="center"/>
                              <w:rPr>
                                <w:sz w:val="21"/>
                                <w:szCs w:val="21"/>
                              </w:rPr>
                            </w:pPr>
                          </w:p>
                        </w:tc>
                        <w:tc>
                          <w:tcPr>
                            <w:tcW w:w="948" w:type="dxa"/>
                          </w:tcPr>
                          <w:p w14:paraId="1FE93933" w14:textId="77777777" w:rsidR="00291E69" w:rsidRPr="00D3726F" w:rsidRDefault="00291E69" w:rsidP="00066037">
                            <w:pPr>
                              <w:jc w:val="center"/>
                              <w:rPr>
                                <w:sz w:val="21"/>
                                <w:szCs w:val="21"/>
                              </w:rPr>
                            </w:pPr>
                          </w:p>
                        </w:tc>
                        <w:tc>
                          <w:tcPr>
                            <w:tcW w:w="948" w:type="dxa"/>
                          </w:tcPr>
                          <w:p w14:paraId="514421FB" w14:textId="77777777" w:rsidR="00291E69" w:rsidRPr="00D3726F" w:rsidRDefault="00291E69" w:rsidP="00066037">
                            <w:pPr>
                              <w:jc w:val="center"/>
                              <w:rPr>
                                <w:sz w:val="21"/>
                                <w:szCs w:val="21"/>
                              </w:rPr>
                            </w:pPr>
                          </w:p>
                        </w:tc>
                        <w:tc>
                          <w:tcPr>
                            <w:tcW w:w="959" w:type="dxa"/>
                          </w:tcPr>
                          <w:p w14:paraId="3DD88CD3" w14:textId="77777777" w:rsidR="00291E69" w:rsidRPr="00D3726F" w:rsidRDefault="00291E69" w:rsidP="00066037">
                            <w:pPr>
                              <w:jc w:val="center"/>
                              <w:rPr>
                                <w:sz w:val="21"/>
                                <w:szCs w:val="21"/>
                              </w:rPr>
                            </w:pPr>
                            <w:r>
                              <w:rPr>
                                <w:sz w:val="21"/>
                                <w:szCs w:val="21"/>
                              </w:rPr>
                              <w:t>-</w:t>
                            </w:r>
                          </w:p>
                        </w:tc>
                        <w:tc>
                          <w:tcPr>
                            <w:tcW w:w="859" w:type="dxa"/>
                          </w:tcPr>
                          <w:p w14:paraId="379F510C" w14:textId="77777777" w:rsidR="00291E69" w:rsidRPr="00D3726F" w:rsidRDefault="00291E69" w:rsidP="00066037">
                            <w:pPr>
                              <w:jc w:val="center"/>
                              <w:rPr>
                                <w:sz w:val="21"/>
                                <w:szCs w:val="21"/>
                              </w:rPr>
                            </w:pPr>
                            <w:r>
                              <w:rPr>
                                <w:sz w:val="21"/>
                                <w:szCs w:val="21"/>
                              </w:rPr>
                              <w:t>0.5091</w:t>
                            </w:r>
                          </w:p>
                        </w:tc>
                        <w:tc>
                          <w:tcPr>
                            <w:tcW w:w="1142" w:type="dxa"/>
                          </w:tcPr>
                          <w:p w14:paraId="75F4FD64" w14:textId="77777777" w:rsidR="00291E69" w:rsidRPr="004A3730" w:rsidRDefault="00291E69" w:rsidP="00066037">
                            <w:pPr>
                              <w:jc w:val="center"/>
                              <w:rPr>
                                <w:b/>
                                <w:bCs/>
                                <w:sz w:val="21"/>
                                <w:szCs w:val="21"/>
                              </w:rPr>
                            </w:pPr>
                            <w:r w:rsidRPr="004A3730">
                              <w:rPr>
                                <w:b/>
                                <w:bCs/>
                                <w:sz w:val="21"/>
                                <w:szCs w:val="21"/>
                              </w:rPr>
                              <w:t>1.1E-31</w:t>
                            </w:r>
                          </w:p>
                        </w:tc>
                      </w:tr>
                      <w:tr w:rsidR="00291E69" w:rsidRPr="00D3726F" w14:paraId="2A95CFE0" w14:textId="77777777" w:rsidTr="00066037">
                        <w:tc>
                          <w:tcPr>
                            <w:tcW w:w="1133" w:type="dxa"/>
                          </w:tcPr>
                          <w:p w14:paraId="5A6FE8CF" w14:textId="77777777" w:rsidR="00291E69" w:rsidRPr="00D3726F" w:rsidRDefault="00291E69">
                            <w:pPr>
                              <w:rPr>
                                <w:sz w:val="21"/>
                                <w:szCs w:val="21"/>
                              </w:rPr>
                            </w:pPr>
                            <w:r w:rsidRPr="00D3726F">
                              <w:rPr>
                                <w:sz w:val="21"/>
                                <w:szCs w:val="21"/>
                              </w:rPr>
                              <w:t>Ceiba</w:t>
                            </w:r>
                          </w:p>
                        </w:tc>
                        <w:tc>
                          <w:tcPr>
                            <w:tcW w:w="880" w:type="dxa"/>
                          </w:tcPr>
                          <w:p w14:paraId="12432877" w14:textId="77777777" w:rsidR="00291E69" w:rsidRPr="00D3726F" w:rsidRDefault="00291E69" w:rsidP="00066037">
                            <w:pPr>
                              <w:jc w:val="center"/>
                              <w:rPr>
                                <w:sz w:val="21"/>
                                <w:szCs w:val="21"/>
                              </w:rPr>
                            </w:pPr>
                          </w:p>
                        </w:tc>
                        <w:tc>
                          <w:tcPr>
                            <w:tcW w:w="1005" w:type="dxa"/>
                          </w:tcPr>
                          <w:p w14:paraId="357419D9" w14:textId="77777777" w:rsidR="00291E69" w:rsidRPr="00D3726F" w:rsidRDefault="00291E69" w:rsidP="00066037">
                            <w:pPr>
                              <w:jc w:val="center"/>
                              <w:rPr>
                                <w:sz w:val="21"/>
                                <w:szCs w:val="21"/>
                              </w:rPr>
                            </w:pPr>
                          </w:p>
                        </w:tc>
                        <w:tc>
                          <w:tcPr>
                            <w:tcW w:w="941" w:type="dxa"/>
                          </w:tcPr>
                          <w:p w14:paraId="421071A6" w14:textId="77777777" w:rsidR="00291E69" w:rsidRPr="00D3726F" w:rsidRDefault="00291E69" w:rsidP="00066037">
                            <w:pPr>
                              <w:jc w:val="center"/>
                              <w:rPr>
                                <w:sz w:val="21"/>
                                <w:szCs w:val="21"/>
                              </w:rPr>
                            </w:pPr>
                          </w:p>
                        </w:tc>
                        <w:tc>
                          <w:tcPr>
                            <w:tcW w:w="948" w:type="dxa"/>
                          </w:tcPr>
                          <w:p w14:paraId="0BE4C2A7" w14:textId="77777777" w:rsidR="00291E69" w:rsidRPr="00D3726F" w:rsidRDefault="00291E69" w:rsidP="00066037">
                            <w:pPr>
                              <w:jc w:val="center"/>
                              <w:rPr>
                                <w:sz w:val="21"/>
                                <w:szCs w:val="21"/>
                              </w:rPr>
                            </w:pPr>
                          </w:p>
                        </w:tc>
                        <w:tc>
                          <w:tcPr>
                            <w:tcW w:w="948" w:type="dxa"/>
                          </w:tcPr>
                          <w:p w14:paraId="620C2FDF" w14:textId="77777777" w:rsidR="00291E69" w:rsidRPr="00D3726F" w:rsidRDefault="00291E69" w:rsidP="00066037">
                            <w:pPr>
                              <w:jc w:val="center"/>
                              <w:rPr>
                                <w:sz w:val="21"/>
                                <w:szCs w:val="21"/>
                              </w:rPr>
                            </w:pPr>
                          </w:p>
                        </w:tc>
                        <w:tc>
                          <w:tcPr>
                            <w:tcW w:w="959" w:type="dxa"/>
                          </w:tcPr>
                          <w:p w14:paraId="0895687D" w14:textId="77777777" w:rsidR="00291E69" w:rsidRPr="00D3726F" w:rsidRDefault="00291E69" w:rsidP="00066037">
                            <w:pPr>
                              <w:jc w:val="center"/>
                              <w:rPr>
                                <w:sz w:val="21"/>
                                <w:szCs w:val="21"/>
                              </w:rPr>
                            </w:pPr>
                          </w:p>
                        </w:tc>
                        <w:tc>
                          <w:tcPr>
                            <w:tcW w:w="859" w:type="dxa"/>
                          </w:tcPr>
                          <w:p w14:paraId="66D63B28" w14:textId="77777777" w:rsidR="00291E69" w:rsidRPr="00D3726F" w:rsidRDefault="00291E69" w:rsidP="00066037">
                            <w:pPr>
                              <w:jc w:val="center"/>
                              <w:rPr>
                                <w:sz w:val="21"/>
                                <w:szCs w:val="21"/>
                              </w:rPr>
                            </w:pPr>
                            <w:r>
                              <w:rPr>
                                <w:sz w:val="21"/>
                                <w:szCs w:val="21"/>
                              </w:rPr>
                              <w:t>-</w:t>
                            </w:r>
                          </w:p>
                        </w:tc>
                        <w:tc>
                          <w:tcPr>
                            <w:tcW w:w="1142" w:type="dxa"/>
                          </w:tcPr>
                          <w:p w14:paraId="43A84CC4" w14:textId="77777777" w:rsidR="00291E69" w:rsidRPr="004A3730" w:rsidRDefault="00291E69" w:rsidP="00066037">
                            <w:pPr>
                              <w:jc w:val="center"/>
                              <w:rPr>
                                <w:b/>
                                <w:bCs/>
                                <w:sz w:val="21"/>
                                <w:szCs w:val="21"/>
                              </w:rPr>
                            </w:pPr>
                            <w:r w:rsidRPr="004A3730">
                              <w:rPr>
                                <w:b/>
                                <w:bCs/>
                                <w:sz w:val="21"/>
                                <w:szCs w:val="21"/>
                              </w:rPr>
                              <w:t>0.0091</w:t>
                            </w:r>
                          </w:p>
                        </w:tc>
                      </w:tr>
                      <w:tr w:rsidR="00291E69" w:rsidRPr="00D3726F" w14:paraId="68CEA5CF" w14:textId="77777777" w:rsidTr="00066037">
                        <w:tc>
                          <w:tcPr>
                            <w:tcW w:w="1133" w:type="dxa"/>
                          </w:tcPr>
                          <w:p w14:paraId="50548197" w14:textId="77777777" w:rsidR="00291E69" w:rsidRPr="00D3726F" w:rsidRDefault="00291E69">
                            <w:pPr>
                              <w:rPr>
                                <w:sz w:val="21"/>
                                <w:szCs w:val="21"/>
                              </w:rPr>
                            </w:pPr>
                            <w:proofErr w:type="spellStart"/>
                            <w:r w:rsidRPr="00D3726F">
                              <w:rPr>
                                <w:sz w:val="21"/>
                                <w:szCs w:val="21"/>
                              </w:rPr>
                              <w:t>Guayama</w:t>
                            </w:r>
                            <w:proofErr w:type="spellEnd"/>
                          </w:p>
                        </w:tc>
                        <w:tc>
                          <w:tcPr>
                            <w:tcW w:w="880" w:type="dxa"/>
                          </w:tcPr>
                          <w:p w14:paraId="54FC670E" w14:textId="77777777" w:rsidR="00291E69" w:rsidRPr="00D3726F" w:rsidRDefault="00291E69" w:rsidP="00066037">
                            <w:pPr>
                              <w:jc w:val="center"/>
                              <w:rPr>
                                <w:sz w:val="21"/>
                                <w:szCs w:val="21"/>
                              </w:rPr>
                            </w:pPr>
                          </w:p>
                        </w:tc>
                        <w:tc>
                          <w:tcPr>
                            <w:tcW w:w="1005" w:type="dxa"/>
                          </w:tcPr>
                          <w:p w14:paraId="720A5ED2" w14:textId="77777777" w:rsidR="00291E69" w:rsidRPr="00D3726F" w:rsidRDefault="00291E69" w:rsidP="00066037">
                            <w:pPr>
                              <w:jc w:val="center"/>
                              <w:rPr>
                                <w:sz w:val="21"/>
                                <w:szCs w:val="21"/>
                              </w:rPr>
                            </w:pPr>
                          </w:p>
                        </w:tc>
                        <w:tc>
                          <w:tcPr>
                            <w:tcW w:w="941" w:type="dxa"/>
                          </w:tcPr>
                          <w:p w14:paraId="12E49D38" w14:textId="77777777" w:rsidR="00291E69" w:rsidRPr="00D3726F" w:rsidRDefault="00291E69" w:rsidP="00066037">
                            <w:pPr>
                              <w:jc w:val="center"/>
                              <w:rPr>
                                <w:sz w:val="21"/>
                                <w:szCs w:val="21"/>
                              </w:rPr>
                            </w:pPr>
                          </w:p>
                        </w:tc>
                        <w:tc>
                          <w:tcPr>
                            <w:tcW w:w="948" w:type="dxa"/>
                          </w:tcPr>
                          <w:p w14:paraId="67703BCB" w14:textId="77777777" w:rsidR="00291E69" w:rsidRPr="00D3726F" w:rsidRDefault="00291E69" w:rsidP="00066037">
                            <w:pPr>
                              <w:jc w:val="center"/>
                              <w:rPr>
                                <w:sz w:val="21"/>
                                <w:szCs w:val="21"/>
                              </w:rPr>
                            </w:pPr>
                          </w:p>
                        </w:tc>
                        <w:tc>
                          <w:tcPr>
                            <w:tcW w:w="948" w:type="dxa"/>
                          </w:tcPr>
                          <w:p w14:paraId="57B2BB67" w14:textId="77777777" w:rsidR="00291E69" w:rsidRPr="00D3726F" w:rsidRDefault="00291E69" w:rsidP="00066037">
                            <w:pPr>
                              <w:jc w:val="center"/>
                              <w:rPr>
                                <w:sz w:val="21"/>
                                <w:szCs w:val="21"/>
                              </w:rPr>
                            </w:pPr>
                          </w:p>
                        </w:tc>
                        <w:tc>
                          <w:tcPr>
                            <w:tcW w:w="959" w:type="dxa"/>
                          </w:tcPr>
                          <w:p w14:paraId="7ECC4464" w14:textId="77777777" w:rsidR="00291E69" w:rsidRPr="00D3726F" w:rsidRDefault="00291E69" w:rsidP="00066037">
                            <w:pPr>
                              <w:jc w:val="center"/>
                              <w:rPr>
                                <w:sz w:val="21"/>
                                <w:szCs w:val="21"/>
                              </w:rPr>
                            </w:pPr>
                          </w:p>
                        </w:tc>
                        <w:tc>
                          <w:tcPr>
                            <w:tcW w:w="859" w:type="dxa"/>
                          </w:tcPr>
                          <w:p w14:paraId="7D68B8B2" w14:textId="77777777" w:rsidR="00291E69" w:rsidRPr="00D3726F" w:rsidRDefault="00291E69" w:rsidP="00066037">
                            <w:pPr>
                              <w:jc w:val="center"/>
                              <w:rPr>
                                <w:sz w:val="21"/>
                                <w:szCs w:val="21"/>
                              </w:rPr>
                            </w:pPr>
                          </w:p>
                        </w:tc>
                        <w:tc>
                          <w:tcPr>
                            <w:tcW w:w="1142" w:type="dxa"/>
                          </w:tcPr>
                          <w:p w14:paraId="358274FC" w14:textId="77777777" w:rsidR="00291E69" w:rsidRPr="00D3726F" w:rsidRDefault="00291E69" w:rsidP="00066037">
                            <w:pPr>
                              <w:jc w:val="center"/>
                              <w:rPr>
                                <w:sz w:val="21"/>
                                <w:szCs w:val="21"/>
                              </w:rPr>
                            </w:pPr>
                            <w:r>
                              <w:rPr>
                                <w:sz w:val="21"/>
                                <w:szCs w:val="21"/>
                              </w:rPr>
                              <w:t>-</w:t>
                            </w:r>
                          </w:p>
                        </w:tc>
                      </w:tr>
                    </w:tbl>
                    <w:p w14:paraId="5ABBF43A" w14:textId="77777777" w:rsidR="00291E69" w:rsidRPr="00D3726F" w:rsidRDefault="00291E69" w:rsidP="00D22F8C">
                      <w:pPr>
                        <w:rPr>
                          <w:sz w:val="21"/>
                          <w:szCs w:val="21"/>
                        </w:rPr>
                      </w:pPr>
                    </w:p>
                  </w:txbxContent>
                </v:textbox>
                <w10:wrap type="tight"/>
              </v:shape>
            </w:pict>
          </mc:Fallback>
        </mc:AlternateContent>
      </w:r>
      <w:proofErr w:type="gramStart"/>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sz w:val="24"/>
          <w:szCs w:val="24"/>
        </w:rPr>
        <w:t xml:space="preserve"> </w:t>
      </w:r>
      <w:r w:rsidR="00D9158C">
        <w:rPr>
          <w:rFonts w:ascii="Times New Roman" w:eastAsia="Times New Roman" w:hAnsi="Times New Roman" w:cs="Times New Roman"/>
          <w:i/>
          <w:iCs/>
          <w:sz w:val="24"/>
          <w:szCs w:val="24"/>
        </w:rPr>
        <w:t>Gut</w:t>
      </w:r>
      <w:r w:rsidRPr="00557893">
        <w:rPr>
          <w:rFonts w:ascii="Times New Roman" w:eastAsia="Times New Roman" w:hAnsi="Times New Roman" w:cs="Times New Roman"/>
          <w:i/>
          <w:iCs/>
          <w:sz w:val="24"/>
          <w:szCs w:val="24"/>
        </w:rPr>
        <w:t xml:space="preserve">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by municipalities of Puerto Rico. </w:t>
      </w:r>
      <w:r w:rsidRPr="00557893">
        <w:rPr>
          <w:rFonts w:ascii="Times New Roman" w:eastAsia="Times New Roman" w:hAnsi="Times New Roman" w:cs="Times New Roman"/>
          <w:sz w:val="24"/>
          <w:szCs w:val="24"/>
        </w:rPr>
        <w:t>Relative taxonomic values are represented in the bar graph (A) by location municipalities.</w:t>
      </w:r>
      <w:r w:rsidR="00D9158C">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A total of 44 samples were collected from Rincon (n=10), </w:t>
      </w:r>
      <w:proofErr w:type="spellStart"/>
      <w:r w:rsidRPr="00557893">
        <w:rPr>
          <w:rFonts w:ascii="Times New Roman" w:eastAsia="Times New Roman" w:hAnsi="Times New Roman" w:cs="Times New Roman"/>
          <w:sz w:val="24"/>
          <w:szCs w:val="24"/>
        </w:rPr>
        <w:t>Guanica</w:t>
      </w:r>
      <w:proofErr w:type="spellEnd"/>
      <w:r w:rsidRPr="00557893">
        <w:rPr>
          <w:rFonts w:ascii="Times New Roman" w:eastAsia="Times New Roman" w:hAnsi="Times New Roman" w:cs="Times New Roman"/>
          <w:sz w:val="24"/>
          <w:szCs w:val="24"/>
        </w:rPr>
        <w:t xml:space="preserve"> (n=3), </w:t>
      </w:r>
      <w:proofErr w:type="gramStart"/>
      <w:r w:rsidRPr="00557893">
        <w:rPr>
          <w:rFonts w:ascii="Times New Roman" w:eastAsia="Times New Roman" w:hAnsi="Times New Roman" w:cs="Times New Roman"/>
          <w:sz w:val="24"/>
          <w:szCs w:val="24"/>
        </w:rPr>
        <w:t>Ponce(</w:t>
      </w:r>
      <w:proofErr w:type="gramEnd"/>
      <w:r w:rsidRPr="00557893">
        <w:rPr>
          <w:rFonts w:ascii="Times New Roman" w:eastAsia="Times New Roman" w:hAnsi="Times New Roman" w:cs="Times New Roman"/>
          <w:sz w:val="24"/>
          <w:szCs w:val="24"/>
        </w:rPr>
        <w:t xml:space="preserve">n=3), Isabella (n=5), Luquillo (n=5), Culebra (n=7), </w:t>
      </w:r>
      <w:proofErr w:type="spellStart"/>
      <w:r w:rsidRPr="00557893">
        <w:rPr>
          <w:rFonts w:ascii="Times New Roman" w:eastAsia="Times New Roman" w:hAnsi="Times New Roman" w:cs="Times New Roman"/>
          <w:sz w:val="24"/>
          <w:szCs w:val="24"/>
        </w:rPr>
        <w:t>Ceiba</w:t>
      </w:r>
      <w:proofErr w:type="spellEnd"/>
      <w:r w:rsidRPr="00557893">
        <w:rPr>
          <w:rFonts w:ascii="Times New Roman" w:eastAsia="Times New Roman" w:hAnsi="Times New Roman" w:cs="Times New Roman"/>
          <w:sz w:val="24"/>
          <w:szCs w:val="24"/>
        </w:rPr>
        <w:t xml:space="preserve"> (n=9),</w:t>
      </w:r>
      <w:r w:rsidR="00D9158C">
        <w:rPr>
          <w:rFonts w:ascii="Times New Roman" w:eastAsia="Times New Roman" w:hAnsi="Times New Roman" w:cs="Times New Roman"/>
          <w:sz w:val="24"/>
          <w:szCs w:val="24"/>
        </w:rPr>
        <w:t xml:space="preserve"> and</w:t>
      </w:r>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xml:space="preserve"> (n=2). Bars indicate the relative</w:t>
      </w:r>
      <w:r w:rsidR="00D9158C">
        <w:rPr>
          <w:rFonts w:ascii="Times New Roman" w:eastAsia="Times New Roman" w:hAnsi="Times New Roman" w:cs="Times New Roman"/>
          <w:sz w:val="24"/>
          <w:szCs w:val="24"/>
        </w:rPr>
        <w:t xml:space="preserve"> proportions of</w:t>
      </w:r>
      <w:r w:rsidRPr="00557893">
        <w:rPr>
          <w:rFonts w:ascii="Times New Roman" w:eastAsia="Times New Roman" w:hAnsi="Times New Roman" w:cs="Times New Roman"/>
          <w:sz w:val="24"/>
          <w:szCs w:val="24"/>
        </w:rPr>
        <w:t xml:space="preserve"> microbiota found in each specimen.</w:t>
      </w:r>
      <w:r w:rsidR="00D9158C">
        <w:rPr>
          <w:rFonts w:ascii="Times New Roman" w:eastAsia="Times New Roman" w:hAnsi="Times New Roman" w:cs="Times New Roman"/>
          <w:sz w:val="24"/>
          <w:szCs w:val="24"/>
        </w:rPr>
        <w:t xml:space="preserve"> </w:t>
      </w:r>
      <w:proofErr w:type="gramStart"/>
      <w:r w:rsidR="00D9158C" w:rsidRPr="00D9158C">
        <w:rPr>
          <w:rFonts w:ascii="Times New Roman" w:eastAsia="Times New Roman" w:hAnsi="Times New Roman" w:cs="Times New Roman"/>
          <w:sz w:val="24"/>
          <w:szCs w:val="24"/>
        </w:rPr>
        <w:t>Pairwise Pearson chi-square analyses was</w:t>
      </w:r>
      <w:proofErr w:type="gramEnd"/>
      <w:r w:rsidR="00D9158C" w:rsidRPr="00D9158C">
        <w:rPr>
          <w:rFonts w:ascii="Times New Roman" w:eastAsia="Times New Roman" w:hAnsi="Times New Roman" w:cs="Times New Roman"/>
          <w:sz w:val="24"/>
          <w:szCs w:val="24"/>
        </w:rPr>
        <w:t xml:space="preserve"> used to test differences between the microbiota profiles according to municipality. P-values are shown in (B) and bolded text indicates significant differences</w:t>
      </w:r>
      <w:r w:rsidR="00D9158C">
        <w:rPr>
          <w:rFonts w:ascii="Times New Roman" w:eastAsia="Times New Roman" w:hAnsi="Times New Roman" w:cs="Times New Roman"/>
          <w:sz w:val="24"/>
          <w:szCs w:val="24"/>
        </w:rPr>
        <w:t>.</w:t>
      </w:r>
      <w:commentRangeEnd w:id="145"/>
      <w:r w:rsidR="0049677B">
        <w:rPr>
          <w:rStyle w:val="CommentReference"/>
        </w:rPr>
        <w:commentReference w:id="145"/>
      </w:r>
    </w:p>
    <w:p w14:paraId="35ECF90B" w14:textId="613CB16B" w:rsidR="00926136" w:rsidRPr="00557893" w:rsidRDefault="00A31683" w:rsidP="005249A9">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lastRenderedPageBreak/>
        <w:t xml:space="preserve">There </w:t>
      </w:r>
      <w:proofErr w:type="gramStart"/>
      <w:r w:rsidRPr="00557893">
        <w:rPr>
          <w:rFonts w:ascii="Times New Roman" w:hAnsi="Times New Roman" w:cs="Times New Roman"/>
          <w:sz w:val="24"/>
          <w:szCs w:val="24"/>
        </w:rPr>
        <w:t>was</w:t>
      </w:r>
      <w:proofErr w:type="gramEnd"/>
      <w:r w:rsidRPr="00557893">
        <w:rPr>
          <w:rFonts w:ascii="Times New Roman" w:hAnsi="Times New Roman" w:cs="Times New Roman"/>
          <w:sz w:val="24"/>
          <w:szCs w:val="24"/>
        </w:rPr>
        <w:t xml:space="preserve"> a greater proportion of bacteria in the phyla </w:t>
      </w:r>
      <w:proofErr w:type="spellStart"/>
      <w:r w:rsidRPr="00557893">
        <w:rPr>
          <w:rFonts w:ascii="Times New Roman" w:hAnsi="Times New Roman" w:cs="Times New Roman"/>
          <w:sz w:val="24"/>
          <w:szCs w:val="24"/>
        </w:rPr>
        <w:t>Bacteriodetes</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Proteobacteria</w:t>
      </w:r>
      <w:proofErr w:type="spellEnd"/>
      <w:r w:rsidRPr="00557893">
        <w:rPr>
          <w:rFonts w:ascii="Times New Roman" w:hAnsi="Times New Roman" w:cs="Times New Roman"/>
          <w:sz w:val="24"/>
          <w:szCs w:val="24"/>
        </w:rPr>
        <w:t xml:space="preserve">, and no bacteria from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in the samples from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Similarly, samples from Ponce and Isabella did not include bacteria from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yet other proportions making up the microbiota profile for these locations were different from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I</w:t>
      </w:r>
      <w:r w:rsidRPr="00557893">
        <w:rPr>
          <w:rFonts w:ascii="Times New Roman" w:hAnsi="Times New Roman" w:cs="Times New Roman"/>
          <w:sz w:val="24"/>
          <w:szCs w:val="24"/>
        </w:rPr>
        <w:t xml:space="preserve">n addition, the microbiota profile for Luquillo, Culebra and Ceiba were similar to each other, as were the profiles for Rincon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however, these two data sets were mostly different from each other in the pairwise </w:t>
      </w:r>
      <w:proofErr w:type="spellStart"/>
      <w:r w:rsidRPr="00557893">
        <w:rPr>
          <w:rFonts w:ascii="Times New Roman" w:hAnsi="Times New Roman" w:cs="Times New Roman"/>
          <w:sz w:val="24"/>
          <w:szCs w:val="24"/>
        </w:rPr>
        <w:t>comparisions</w:t>
      </w:r>
      <w:proofErr w:type="spellEnd"/>
      <w:r w:rsidRPr="00557893">
        <w:rPr>
          <w:rFonts w:ascii="Times New Roman" w:hAnsi="Times New Roman" w:cs="Times New Roman"/>
          <w:sz w:val="24"/>
          <w:szCs w:val="24"/>
        </w:rPr>
        <w:t xml:space="preserve">, with the exception of the profiles between </w:t>
      </w:r>
      <w:proofErr w:type="spellStart"/>
      <w:r w:rsidRPr="00557893">
        <w:rPr>
          <w:rFonts w:ascii="Times New Roman" w:hAnsi="Times New Roman" w:cs="Times New Roman"/>
          <w:sz w:val="24"/>
          <w:szCs w:val="24"/>
        </w:rPr>
        <w:t>Luquillo</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w:t>
      </w:r>
    </w:p>
    <w:p w14:paraId="6C5952A6" w14:textId="3B6D113D" w:rsidR="00926136" w:rsidRPr="00557893" w:rsidRDefault="00926136" w:rsidP="005249A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When municipalities were grouped by cardinal location, the microbiota profile of the East (Ceiba and Culebra) was significantly different from that of the West (Rincon), as well as the South (</w:t>
      </w:r>
      <w:proofErr w:type="spellStart"/>
      <w:r w:rsidRPr="00557893">
        <w:rPr>
          <w:rFonts w:ascii="Times New Roman" w:eastAsia="Times New Roman" w:hAnsi="Times New Roman" w:cs="Times New Roman"/>
          <w:sz w:val="24"/>
          <w:szCs w:val="24"/>
        </w:rPr>
        <w:t>Guanica</w:t>
      </w:r>
      <w:proofErr w:type="spellEnd"/>
      <w:r w:rsidRPr="00557893">
        <w:rPr>
          <w:rFonts w:ascii="Times New Roman" w:eastAsia="Times New Roman" w:hAnsi="Times New Roman" w:cs="Times New Roman"/>
          <w:sz w:val="24"/>
          <w:szCs w:val="24"/>
        </w:rPr>
        <w:t xml:space="preserve">, Ponce and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in which East and West had the highest level of significance (</w:t>
      </w:r>
      <w:r w:rsidRPr="00CE4EF4">
        <w:rPr>
          <w:rFonts w:ascii="Times New Roman" w:eastAsia="Times New Roman" w:hAnsi="Times New Roman" w:cs="Times New Roman"/>
          <w:b/>
          <w:sz w:val="24"/>
          <w:szCs w:val="24"/>
        </w:rPr>
        <w:t>Figure 6</w:t>
      </w:r>
      <w:r w:rsidRPr="00557893">
        <w:rPr>
          <w:rFonts w:ascii="Times New Roman" w:eastAsia="Times New Roman" w:hAnsi="Times New Roman" w:cs="Times New Roman"/>
          <w:sz w:val="24"/>
          <w:szCs w:val="24"/>
        </w:rPr>
        <w:t xml:space="preserve">; p-value </w:t>
      </w:r>
      <w:r w:rsidRPr="00557893">
        <w:rPr>
          <w:rFonts w:ascii="Times New Roman" w:hAnsi="Times New Roman" w:cs="Times New Roman"/>
          <w:color w:val="000000" w:themeColor="text1"/>
          <w:sz w:val="24"/>
          <w:szCs w:val="24"/>
        </w:rPr>
        <w:t xml:space="preserve">3.1278E-05). </w:t>
      </w:r>
      <w:r w:rsidR="00A65ABF" w:rsidRPr="00557893">
        <w:rPr>
          <w:rFonts w:ascii="Times New Roman" w:hAnsi="Times New Roman" w:cs="Times New Roman"/>
          <w:color w:val="000000" w:themeColor="text1"/>
          <w:sz w:val="24"/>
          <w:szCs w:val="24"/>
        </w:rPr>
        <w:t xml:space="preserve"> </w:t>
      </w:r>
      <w:r w:rsidRPr="00557893">
        <w:rPr>
          <w:rFonts w:ascii="Times New Roman" w:hAnsi="Times New Roman" w:cs="Times New Roman"/>
          <w:color w:val="000000" w:themeColor="text1"/>
          <w:sz w:val="24"/>
          <w:szCs w:val="24"/>
        </w:rPr>
        <w:t>There were no differences in the microbial profiles between other pairwise comparisons including West vs. South, West vs. North, North vs. South and North vs. East.</w:t>
      </w:r>
      <w:r w:rsidRPr="00557893">
        <w:rPr>
          <w:rFonts w:ascii="Times New Roman" w:eastAsia="Times New Roman" w:hAnsi="Times New Roman" w:cs="Times New Roman"/>
          <w:sz w:val="24"/>
          <w:szCs w:val="24"/>
        </w:rPr>
        <w:t xml:space="preserve"> </w:t>
      </w:r>
    </w:p>
    <w:p w14:paraId="43AA6DAB" w14:textId="57E9584C" w:rsidR="00926136" w:rsidRPr="00557893" w:rsidRDefault="00D36600" w:rsidP="00557893">
      <w:pPr>
        <w:jc w:val="both"/>
        <w:rPr>
          <w:rFonts w:ascii="Times New Roman" w:eastAsia="Times New Roman" w:hAnsi="Times New Roman" w:cs="Times New Roman"/>
          <w:sz w:val="24"/>
          <w:szCs w:val="24"/>
          <w:lang w:val="en"/>
        </w:rPr>
      </w:pPr>
      <w:r w:rsidRPr="005249A9">
        <w:rPr>
          <w:rFonts w:ascii="Times New Roman" w:hAnsi="Times New Roman" w:cs="Times New Roman"/>
          <w:b/>
          <w:noProof/>
          <w:sz w:val="24"/>
          <w:szCs w:val="24"/>
        </w:rPr>
        <mc:AlternateContent>
          <mc:Choice Requires="wps">
            <w:drawing>
              <wp:anchor distT="45720" distB="45720" distL="114300" distR="114300" simplePos="0" relativeHeight="251687936" behindDoc="0" locked="0" layoutInCell="1" allowOverlap="1" wp14:anchorId="106A6548" wp14:editId="1AC512B6">
                <wp:simplePos x="0" y="0"/>
                <wp:positionH relativeFrom="margin">
                  <wp:align>left</wp:align>
                </wp:positionH>
                <wp:positionV relativeFrom="paragraph">
                  <wp:posOffset>165417</wp:posOffset>
                </wp:positionV>
                <wp:extent cx="3352800" cy="4600575"/>
                <wp:effectExtent l="0" t="0" r="19050" b="28575"/>
                <wp:wrapSquare wrapText="bothSides"/>
                <wp:docPr id="1073"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600575"/>
                        </a:xfrm>
                        <a:prstGeom prst="rect">
                          <a:avLst/>
                        </a:prstGeom>
                        <a:solidFill>
                          <a:srgbClr val="FFFFFF"/>
                        </a:solidFill>
                        <a:ln w="9525">
                          <a:solidFill>
                            <a:srgbClr val="000000"/>
                          </a:solidFill>
                          <a:miter lim="800000"/>
                          <a:headEnd/>
                          <a:tailEnd/>
                        </a:ln>
                      </wps:spPr>
                      <wps:txbx>
                        <w:txbxContent>
                          <w:p w14:paraId="33A70FD0" w14:textId="77777777" w:rsidR="00291E69" w:rsidRDefault="00291E69" w:rsidP="00D36600">
                            <w:pPr>
                              <w:rPr>
                                <w:lang w:val="en"/>
                              </w:rPr>
                            </w:pPr>
                            <w:r>
                              <w:rPr>
                                <w:lang w:val="en"/>
                              </w:rPr>
                              <w:t>A</w:t>
                            </w:r>
                          </w:p>
                          <w:p w14:paraId="2B165DBB" w14:textId="77777777" w:rsidR="00291E69" w:rsidRDefault="00291E69" w:rsidP="00D36600">
                            <w:pPr>
                              <w:contextualSpacing/>
                              <w:rPr>
                                <w:lang w:val="en"/>
                              </w:rPr>
                            </w:pPr>
                            <w:r>
                              <w:rPr>
                                <w:noProof/>
                                <w:sz w:val="20"/>
                                <w:szCs w:val="20"/>
                              </w:rPr>
                              <w:drawing>
                                <wp:inline distT="0" distB="0" distL="0" distR="0" wp14:anchorId="05E887B3" wp14:editId="44AA8883">
                                  <wp:extent cx="3219450" cy="3320480"/>
                                  <wp:effectExtent l="0" t="0" r="0" b="0"/>
                                  <wp:docPr id="1072" name="Picture 10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14168722" w14:textId="77777777" w:rsidR="00291E69" w:rsidRDefault="00291E69" w:rsidP="00D36600">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291E69" w14:paraId="1B804352"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3F4ADFAB"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673856E"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8D28C6E"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106205A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East</w:t>
                                  </w:r>
                                </w:p>
                              </w:tc>
                            </w:tr>
                            <w:tr w:rsidR="00291E69" w14:paraId="1AA91A09"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22A35E3B"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062D52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A98EDBA"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7E4AC0B" w14:textId="77777777" w:rsidR="00291E69" w:rsidRDefault="00291E69">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291E69" w14:paraId="2C6F4428"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64587E72"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31F7B794"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074A6C48"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D28AC85" w14:textId="77777777" w:rsidR="00291E69" w:rsidRDefault="00291E69">
                                  <w:pPr>
                                    <w:rPr>
                                      <w:b/>
                                      <w:bCs/>
                                      <w:color w:val="000000" w:themeColor="text1"/>
                                      <w:sz w:val="21"/>
                                      <w:szCs w:val="21"/>
                                      <w:lang w:val="en"/>
                                    </w:rPr>
                                  </w:pPr>
                                  <w:r>
                                    <w:rPr>
                                      <w:rFonts w:ascii="Calibri" w:hAnsi="Calibri" w:cs="Calibri"/>
                                      <w:b/>
                                      <w:bCs/>
                                      <w:color w:val="000000" w:themeColor="text1"/>
                                      <w:kern w:val="24"/>
                                      <w:sz w:val="21"/>
                                      <w:szCs w:val="21"/>
                                    </w:rPr>
                                    <w:t>0.0005</w:t>
                                  </w:r>
                                </w:p>
                              </w:tc>
                            </w:tr>
                            <w:tr w:rsidR="00291E69" w14:paraId="319B7C6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43968434"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005A9849"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2E90D062" w14:textId="77777777" w:rsidR="00291E69" w:rsidRDefault="00291E69">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04970B5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0.0692</w:t>
                                  </w:r>
                                </w:p>
                              </w:tc>
                            </w:tr>
                          </w:tbl>
                          <w:p w14:paraId="35011752" w14:textId="77777777" w:rsidR="00291E69" w:rsidRDefault="00291E69" w:rsidP="00D36600">
                            <w:pPr>
                              <w:rPr>
                                <w:lang w:val="e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73" o:spid="_x0000_s1031" type="#_x0000_t202" style="position:absolute;left:0;text-align:left;margin-left:0;margin-top:13pt;width:264pt;height:362.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">
                <v:textbox>
                  <w:txbxContent>
                    <w:p w14:paraId="33A70FD0" w14:textId="77777777" w:rsidR="00291E69" w:rsidRDefault="00291E69" w:rsidP="00D36600">
                      <w:pPr>
                        <w:rPr>
                          <w:lang w:val="en"/>
                        </w:rPr>
                      </w:pPr>
                      <w:r>
                        <w:rPr>
                          <w:lang w:val="en"/>
                        </w:rPr>
                        <w:t>A</w:t>
                      </w:r>
                    </w:p>
                    <w:p w14:paraId="2B165DBB" w14:textId="77777777" w:rsidR="00291E69" w:rsidRDefault="00291E69" w:rsidP="00D36600">
                      <w:pPr>
                        <w:contextualSpacing/>
                        <w:rPr>
                          <w:lang w:val="en"/>
                        </w:rPr>
                      </w:pPr>
                      <w:r>
                        <w:rPr>
                          <w:noProof/>
                          <w:sz w:val="20"/>
                          <w:szCs w:val="20"/>
                        </w:rPr>
                        <w:drawing>
                          <wp:inline distT="0" distB="0" distL="0" distR="0" wp14:anchorId="05E887B3" wp14:editId="44AA8883">
                            <wp:extent cx="3219450" cy="3320480"/>
                            <wp:effectExtent l="0" t="0" r="0" b="0"/>
                            <wp:docPr id="1072" name="Picture 10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14168722" w14:textId="77777777" w:rsidR="00291E69" w:rsidRDefault="00291E69" w:rsidP="00D36600">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291E69" w14:paraId="1B804352"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3F4ADFAB"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673856E"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8D28C6E"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106205A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East</w:t>
                            </w:r>
                          </w:p>
                        </w:tc>
                      </w:tr>
                      <w:tr w:rsidR="00291E69" w14:paraId="1AA91A09"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22A35E3B"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062D52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A98EDBA"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7E4AC0B" w14:textId="77777777" w:rsidR="00291E69" w:rsidRDefault="00291E69">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291E69" w14:paraId="2C6F4428"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64587E72"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31F7B794"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074A6C48"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D28AC85" w14:textId="77777777" w:rsidR="00291E69" w:rsidRDefault="00291E69">
                            <w:pPr>
                              <w:rPr>
                                <w:b/>
                                <w:bCs/>
                                <w:color w:val="000000" w:themeColor="text1"/>
                                <w:sz w:val="21"/>
                                <w:szCs w:val="21"/>
                                <w:lang w:val="en"/>
                              </w:rPr>
                            </w:pPr>
                            <w:r>
                              <w:rPr>
                                <w:rFonts w:ascii="Calibri" w:hAnsi="Calibri" w:cs="Calibri"/>
                                <w:b/>
                                <w:bCs/>
                                <w:color w:val="000000" w:themeColor="text1"/>
                                <w:kern w:val="24"/>
                                <w:sz w:val="21"/>
                                <w:szCs w:val="21"/>
                              </w:rPr>
                              <w:t>0.0005</w:t>
                            </w:r>
                          </w:p>
                        </w:tc>
                      </w:tr>
                      <w:tr w:rsidR="00291E69" w14:paraId="319B7C6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43968434"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005A9849" w14:textId="77777777" w:rsidR="00291E69" w:rsidRDefault="00291E69">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2E90D062" w14:textId="77777777" w:rsidR="00291E69" w:rsidRDefault="00291E69">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04970B5C" w14:textId="77777777" w:rsidR="00291E69" w:rsidRDefault="00291E69">
                            <w:pPr>
                              <w:rPr>
                                <w:color w:val="000000" w:themeColor="text1"/>
                                <w:sz w:val="21"/>
                                <w:szCs w:val="21"/>
                                <w:lang w:val="en"/>
                              </w:rPr>
                            </w:pPr>
                            <w:r>
                              <w:rPr>
                                <w:rFonts w:ascii="Calibri" w:hAnsi="Calibri" w:cs="Calibri"/>
                                <w:color w:val="000000" w:themeColor="text1"/>
                                <w:kern w:val="24"/>
                                <w:sz w:val="21"/>
                                <w:szCs w:val="21"/>
                              </w:rPr>
                              <w:t>0.0692</w:t>
                            </w:r>
                          </w:p>
                        </w:tc>
                      </w:tr>
                    </w:tbl>
                    <w:p w14:paraId="35011752" w14:textId="77777777" w:rsidR="00291E69" w:rsidRDefault="00291E69" w:rsidP="00D36600">
                      <w:pPr>
                        <w:rPr>
                          <w:lang w:val="en"/>
                        </w:rPr>
                      </w:pPr>
                    </w:p>
                  </w:txbxContent>
                </v:textbox>
                <w10:wrap type="square" anchorx="margin"/>
              </v:shape>
            </w:pict>
          </mc:Fallback>
        </mc:AlternateContent>
      </w:r>
      <w:proofErr w:type="gramStart"/>
      <w:r w:rsidR="00926136" w:rsidRPr="005249A9">
        <w:rPr>
          <w:rFonts w:ascii="Times New Roman" w:eastAsia="Times New Roman" w:hAnsi="Times New Roman" w:cs="Times New Roman"/>
          <w:b/>
          <w:sz w:val="24"/>
          <w:szCs w:val="24"/>
          <w:lang w:val="en"/>
        </w:rPr>
        <w:t>Figure 6</w:t>
      </w:r>
      <w:r w:rsidR="00926136" w:rsidRPr="00557893">
        <w:rPr>
          <w:rFonts w:ascii="Times New Roman" w:eastAsia="Times New Roman" w:hAnsi="Times New Roman" w:cs="Times New Roman"/>
          <w:bCs/>
          <w:sz w:val="24"/>
          <w:szCs w:val="24"/>
          <w:lang w:val="en"/>
        </w:rPr>
        <w:t>.</w:t>
      </w:r>
      <w:proofErr w:type="gramEnd"/>
      <w:r w:rsidR="00926136" w:rsidRPr="00557893">
        <w:rPr>
          <w:rFonts w:ascii="Times New Roman" w:eastAsia="Times New Roman" w:hAnsi="Times New Roman" w:cs="Times New Roman"/>
          <w:sz w:val="24"/>
          <w:szCs w:val="24"/>
          <w:lang w:val="en"/>
        </w:rPr>
        <w:t xml:space="preserve"> </w:t>
      </w:r>
      <w:commentRangeStart w:id="148"/>
      <w:r w:rsidR="00926136" w:rsidRPr="00557893">
        <w:rPr>
          <w:rFonts w:ascii="Times New Roman" w:eastAsia="Times New Roman" w:hAnsi="Times New Roman" w:cs="Times New Roman"/>
          <w:i/>
          <w:iCs/>
          <w:sz w:val="24"/>
          <w:szCs w:val="24"/>
          <w:lang w:val="en"/>
        </w:rPr>
        <w:t xml:space="preserve">Gut microbiome of D. </w:t>
      </w:r>
      <w:proofErr w:type="spellStart"/>
      <w:r w:rsidR="00926136" w:rsidRPr="00557893">
        <w:rPr>
          <w:rFonts w:ascii="Times New Roman" w:eastAsia="Times New Roman" w:hAnsi="Times New Roman" w:cs="Times New Roman"/>
          <w:i/>
          <w:iCs/>
          <w:sz w:val="24"/>
          <w:szCs w:val="24"/>
          <w:lang w:val="en"/>
        </w:rPr>
        <w:t>antillarum</w:t>
      </w:r>
      <w:proofErr w:type="spellEnd"/>
      <w:r w:rsidR="00926136" w:rsidRPr="00557893">
        <w:rPr>
          <w:rFonts w:ascii="Times New Roman" w:eastAsia="Times New Roman" w:hAnsi="Times New Roman" w:cs="Times New Roman"/>
          <w:i/>
          <w:iCs/>
          <w:sz w:val="24"/>
          <w:szCs w:val="24"/>
          <w:lang w:val="en"/>
        </w:rPr>
        <w:t xml:space="preserve"> by cardinal location in Puerto Rico.</w:t>
      </w:r>
      <w:r w:rsidR="00926136" w:rsidRPr="00557893">
        <w:rPr>
          <w:rFonts w:ascii="Times New Roman" w:eastAsia="Times New Roman" w:hAnsi="Times New Roman" w:cs="Times New Roman"/>
          <w:sz w:val="24"/>
          <w:szCs w:val="24"/>
          <w:lang w:val="en"/>
        </w:rPr>
        <w:t xml:space="preserve"> Bars indicate the percentage of microbiota that was present in each sample organized by the respective cardinal grouping (A). The bars were generated by QIIME2 analysis which were then log transformed and graphed without unknown taxa. Cardinal groupings included west (n=10), south (n=8), north (18) and east (n=7). Collection sites are categorized into west (Rincon), south (</w:t>
      </w:r>
      <w:proofErr w:type="spellStart"/>
      <w:r w:rsidR="00926136" w:rsidRPr="00557893">
        <w:rPr>
          <w:rFonts w:ascii="Times New Roman" w:eastAsia="Times New Roman" w:hAnsi="Times New Roman" w:cs="Times New Roman"/>
          <w:sz w:val="24"/>
          <w:szCs w:val="24"/>
          <w:lang w:val="en"/>
        </w:rPr>
        <w:t>Guanica</w:t>
      </w:r>
      <w:proofErr w:type="spellEnd"/>
      <w:r w:rsidR="00926136" w:rsidRPr="00557893">
        <w:rPr>
          <w:rFonts w:ascii="Times New Roman" w:eastAsia="Times New Roman" w:hAnsi="Times New Roman" w:cs="Times New Roman"/>
          <w:sz w:val="24"/>
          <w:szCs w:val="24"/>
          <w:lang w:val="en"/>
        </w:rPr>
        <w:t xml:space="preserve">, Ponce, </w:t>
      </w:r>
      <w:proofErr w:type="spellStart"/>
      <w:r w:rsidR="00926136" w:rsidRPr="00557893">
        <w:rPr>
          <w:rFonts w:ascii="Times New Roman" w:eastAsia="Times New Roman" w:hAnsi="Times New Roman" w:cs="Times New Roman"/>
          <w:sz w:val="24"/>
          <w:szCs w:val="24"/>
          <w:lang w:val="en"/>
        </w:rPr>
        <w:t>Guayama</w:t>
      </w:r>
      <w:proofErr w:type="spellEnd"/>
      <w:r w:rsidR="00926136" w:rsidRPr="00557893">
        <w:rPr>
          <w:rFonts w:ascii="Times New Roman" w:eastAsia="Times New Roman" w:hAnsi="Times New Roman" w:cs="Times New Roman"/>
          <w:sz w:val="24"/>
          <w:szCs w:val="24"/>
          <w:lang w:val="en"/>
        </w:rPr>
        <w:t xml:space="preserve">), North (Luquillo, Isabella) and East (Ceiba, Culebra). A pairwise for the Pearson chi-square test was conducted to test differences in taxonomic grouping and collection site by cardinal location (B). The p-values are outlined in the bottom table </w:t>
      </w:r>
      <w:r w:rsidR="00926136" w:rsidRPr="00557893">
        <w:rPr>
          <w:rFonts w:ascii="Times New Roman" w:eastAsia="Times New Roman" w:hAnsi="Times New Roman" w:cs="Times New Roman"/>
          <w:sz w:val="24"/>
          <w:szCs w:val="24"/>
        </w:rPr>
        <w:t>and bolded text indicates significant differences</w:t>
      </w:r>
      <w:r w:rsidR="00926136" w:rsidRPr="00557893">
        <w:rPr>
          <w:rFonts w:ascii="Times New Roman" w:eastAsia="Times New Roman" w:hAnsi="Times New Roman" w:cs="Times New Roman"/>
          <w:sz w:val="24"/>
          <w:szCs w:val="24"/>
          <w:lang w:val="en"/>
        </w:rPr>
        <w:t>.</w:t>
      </w:r>
      <w:commentRangeEnd w:id="148"/>
      <w:r w:rsidR="00BF2B57">
        <w:rPr>
          <w:rStyle w:val="CommentReference"/>
        </w:rPr>
        <w:commentReference w:id="148"/>
      </w:r>
    </w:p>
    <w:p w14:paraId="181BBCFD" w14:textId="7B18F631" w:rsidR="00D36600" w:rsidRPr="00557893" w:rsidRDefault="00D36600" w:rsidP="00557893">
      <w:pPr>
        <w:jc w:val="both"/>
        <w:rPr>
          <w:rFonts w:ascii="Times New Roman" w:eastAsia="Times New Roman" w:hAnsi="Times New Roman" w:cs="Times New Roman"/>
          <w:sz w:val="24"/>
          <w:szCs w:val="24"/>
          <w:lang w:val="en"/>
        </w:rPr>
      </w:pPr>
    </w:p>
    <w:p w14:paraId="4B45FE2A" w14:textId="60287ECB" w:rsidR="00D36600" w:rsidRPr="00557893" w:rsidRDefault="00D36600" w:rsidP="00557893">
      <w:pPr>
        <w:jc w:val="both"/>
        <w:rPr>
          <w:rFonts w:ascii="Times New Roman" w:eastAsia="Times New Roman" w:hAnsi="Times New Roman" w:cs="Times New Roman"/>
          <w:sz w:val="24"/>
          <w:szCs w:val="24"/>
          <w:lang w:val="en"/>
        </w:rPr>
      </w:pPr>
    </w:p>
    <w:p w14:paraId="232344DD" w14:textId="1242C8F9" w:rsidR="00187194" w:rsidRPr="00557893" w:rsidRDefault="00187194" w:rsidP="005249A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When the animal samples were grouped according to cardinal surface current at the collection site, there were no significant differences between the profiles of microbiota and the groupings into calm, medium and strong (</w:t>
      </w:r>
      <w:r w:rsidRPr="005249A9">
        <w:rPr>
          <w:rFonts w:ascii="Times New Roman" w:eastAsia="Times New Roman" w:hAnsi="Times New Roman" w:cs="Times New Roman"/>
          <w:b/>
          <w:sz w:val="24"/>
          <w:szCs w:val="24"/>
        </w:rPr>
        <w:t>Figure 7</w:t>
      </w:r>
      <w:r w:rsidRPr="00557893">
        <w:rPr>
          <w:rFonts w:ascii="Times New Roman" w:eastAsia="Times New Roman" w:hAnsi="Times New Roman" w:cs="Times New Roman"/>
          <w:sz w:val="24"/>
          <w:szCs w:val="24"/>
        </w:rPr>
        <w:t xml:space="preserve">).   </w:t>
      </w:r>
    </w:p>
    <w:p w14:paraId="1B1593A0" w14:textId="1AF0F0C0" w:rsidR="00187194" w:rsidRPr="00557893" w:rsidRDefault="00187194" w:rsidP="00557893">
      <w:pPr>
        <w:jc w:val="both"/>
        <w:rPr>
          <w:rFonts w:ascii="Times New Roman" w:eastAsia="Times New Roman" w:hAnsi="Times New Roman" w:cs="Times New Roman"/>
          <w:sz w:val="24"/>
          <w:szCs w:val="24"/>
          <w:lang w:val="en"/>
        </w:rPr>
      </w:pPr>
      <w:r w:rsidRPr="005249A9">
        <w:rPr>
          <w:rFonts w:ascii="Times New Roman" w:hAnsi="Times New Roman" w:cs="Times New Roman"/>
          <w:b/>
          <w:noProof/>
          <w:sz w:val="24"/>
          <w:szCs w:val="24"/>
        </w:rPr>
        <mc:AlternateContent>
          <mc:Choice Requires="wps">
            <w:drawing>
              <wp:anchor distT="45720" distB="45720" distL="114300" distR="114300" simplePos="0" relativeHeight="251683840" behindDoc="0" locked="0" layoutInCell="1" allowOverlap="1" wp14:anchorId="7508ACF0" wp14:editId="721DEC35">
                <wp:simplePos x="0" y="0"/>
                <wp:positionH relativeFrom="margin">
                  <wp:posOffset>-19050</wp:posOffset>
                </wp:positionH>
                <wp:positionV relativeFrom="paragraph">
                  <wp:posOffset>13335</wp:posOffset>
                </wp:positionV>
                <wp:extent cx="3638550" cy="4824095"/>
                <wp:effectExtent l="0" t="0" r="19050" b="14605"/>
                <wp:wrapSquare wrapText="bothSides"/>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824095"/>
                        </a:xfrm>
                        <a:prstGeom prst="rect">
                          <a:avLst/>
                        </a:prstGeom>
                        <a:solidFill>
                          <a:srgbClr val="FFFFFF"/>
                        </a:solidFill>
                        <a:ln w="9525">
                          <a:solidFill>
                            <a:srgbClr val="000000"/>
                          </a:solidFill>
                          <a:miter lim="800000"/>
                          <a:headEnd/>
                          <a:tailEnd/>
                        </a:ln>
                      </wps:spPr>
                      <wps:txbx>
                        <w:txbxContent>
                          <w:p w14:paraId="5C8075EC" w14:textId="77777777" w:rsidR="00291E69" w:rsidRDefault="00291E69" w:rsidP="00187194">
                            <w:r>
                              <w:t>A</w:t>
                            </w:r>
                          </w:p>
                          <w:p w14:paraId="4738CA08" w14:textId="11CF4A54" w:rsidR="00291E69" w:rsidRDefault="00291E69" w:rsidP="00187194">
                            <w:pPr>
                              <w:contextualSpacing/>
                            </w:pPr>
                            <w:r>
                              <w:rPr>
                                <w:noProof/>
                                <w:sz w:val="20"/>
                                <w:szCs w:val="20"/>
                              </w:rPr>
                              <w:drawing>
                                <wp:inline distT="0" distB="0" distL="0" distR="0" wp14:anchorId="68DF605B" wp14:editId="38AD49C2">
                                  <wp:extent cx="3343275" cy="3625365"/>
                                  <wp:effectExtent l="0" t="0" r="0" b="0"/>
                                  <wp:docPr id="1081" name="Picture 10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291E69" w:rsidRDefault="00291E69"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291E69"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291E69" w:rsidRDefault="00291E69"/>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291E69" w:rsidRDefault="00291E69">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291E69" w:rsidRDefault="00291E69">
                                  <w:r>
                                    <w:rPr>
                                      <w:rFonts w:ascii="Calibri" w:hAnsi="Calibri" w:cs="Calibri"/>
                                      <w:color w:val="000000" w:themeColor="dark1"/>
                                      <w:kern w:val="24"/>
                                    </w:rPr>
                                    <w:t>Strong</w:t>
                                  </w:r>
                                </w:p>
                              </w:tc>
                            </w:tr>
                            <w:tr w:rsidR="00291E69"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291E69" w:rsidRDefault="00291E69">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291E69" w:rsidRDefault="00291E69">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291E69" w:rsidRDefault="00291E69">
                                  <w:r>
                                    <w:rPr>
                                      <w:rFonts w:ascii="Calibri" w:hAnsi="Calibri" w:cs="Calibri"/>
                                      <w:color w:val="000000" w:themeColor="dark1"/>
                                      <w:kern w:val="24"/>
                                    </w:rPr>
                                    <w:t xml:space="preserve">               0.42 </w:t>
                                  </w:r>
                                </w:p>
                              </w:tc>
                            </w:tr>
                            <w:tr w:rsidR="00291E69"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291E69" w:rsidRDefault="00291E69">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291E69" w:rsidRDefault="00291E69"/>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291E69" w:rsidRDefault="00291E69">
                                  <w:r>
                                    <w:rPr>
                                      <w:rFonts w:ascii="Calibri" w:hAnsi="Calibri" w:cs="Calibri"/>
                                      <w:color w:val="000000" w:themeColor="dark1"/>
                                      <w:kern w:val="24"/>
                                    </w:rPr>
                                    <w:t xml:space="preserve">               0.47 </w:t>
                                  </w:r>
                                </w:p>
                              </w:tc>
                            </w:tr>
                          </w:tbl>
                          <w:p w14:paraId="28676F3D" w14:textId="77777777" w:rsidR="00291E69" w:rsidRDefault="00291E69"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78" o:spid="_x0000_s1032" type="#_x0000_t202" style="position:absolute;left:0;text-align:left;margin-left:-1.5pt;margin-top:1.05pt;width:286.5pt;height:379.8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">
                <v:textbox>
                  <w:txbxContent>
                    <w:p w14:paraId="5C8075EC" w14:textId="77777777" w:rsidR="00291E69" w:rsidRDefault="00291E69" w:rsidP="00187194">
                      <w:r>
                        <w:t>A</w:t>
                      </w:r>
                    </w:p>
                    <w:p w14:paraId="4738CA08" w14:textId="11CF4A54" w:rsidR="00291E69" w:rsidRDefault="00291E69" w:rsidP="00187194">
                      <w:pPr>
                        <w:contextualSpacing/>
                      </w:pPr>
                      <w:r>
                        <w:rPr>
                          <w:noProof/>
                          <w:sz w:val="20"/>
                          <w:szCs w:val="20"/>
                        </w:rPr>
                        <w:drawing>
                          <wp:inline distT="0" distB="0" distL="0" distR="0" wp14:anchorId="68DF605B" wp14:editId="38AD49C2">
                            <wp:extent cx="3343275" cy="3625365"/>
                            <wp:effectExtent l="0" t="0" r="0" b="0"/>
                            <wp:docPr id="1081" name="Picture 10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291E69" w:rsidRDefault="00291E69"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291E69"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291E69" w:rsidRDefault="00291E69"/>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291E69" w:rsidRDefault="00291E69">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291E69" w:rsidRDefault="00291E69">
                            <w:r>
                              <w:rPr>
                                <w:rFonts w:ascii="Calibri" w:hAnsi="Calibri" w:cs="Calibri"/>
                                <w:color w:val="000000" w:themeColor="dark1"/>
                                <w:kern w:val="24"/>
                              </w:rPr>
                              <w:t>Strong</w:t>
                            </w:r>
                          </w:p>
                        </w:tc>
                      </w:tr>
                      <w:tr w:rsidR="00291E69"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291E69" w:rsidRDefault="00291E69">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291E69" w:rsidRDefault="00291E69">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291E69" w:rsidRDefault="00291E69">
                            <w:r>
                              <w:rPr>
                                <w:rFonts w:ascii="Calibri" w:hAnsi="Calibri" w:cs="Calibri"/>
                                <w:color w:val="000000" w:themeColor="dark1"/>
                                <w:kern w:val="24"/>
                              </w:rPr>
                              <w:t xml:space="preserve">               0.42 </w:t>
                            </w:r>
                          </w:p>
                        </w:tc>
                      </w:tr>
                      <w:tr w:rsidR="00291E69"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291E69" w:rsidRDefault="00291E69">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291E69" w:rsidRDefault="00291E69"/>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291E69" w:rsidRDefault="00291E69">
                            <w:r>
                              <w:rPr>
                                <w:rFonts w:ascii="Calibri" w:hAnsi="Calibri" w:cs="Calibri"/>
                                <w:color w:val="000000" w:themeColor="dark1"/>
                                <w:kern w:val="24"/>
                              </w:rPr>
                              <w:t xml:space="preserve">               0.47 </w:t>
                            </w:r>
                          </w:p>
                        </w:tc>
                      </w:tr>
                    </w:tbl>
                    <w:p w14:paraId="28676F3D" w14:textId="77777777" w:rsidR="00291E69" w:rsidRDefault="00291E69" w:rsidP="00187194"/>
                  </w:txbxContent>
                </v:textbox>
                <w10:wrap type="square" anchorx="margin"/>
              </v:shape>
            </w:pict>
          </mc:Fallback>
        </mc:AlternateContent>
      </w:r>
      <w:proofErr w:type="gramStart"/>
      <w:r w:rsidRPr="005249A9">
        <w:rPr>
          <w:rFonts w:ascii="Times New Roman" w:eastAsia="Times New Roman" w:hAnsi="Times New Roman" w:cs="Times New Roman"/>
          <w:b/>
          <w:sz w:val="24"/>
          <w:szCs w:val="24"/>
          <w:lang w:val="en"/>
        </w:rPr>
        <w:t>Figure 7</w:t>
      </w:r>
      <w:r w:rsidRPr="00557893">
        <w:rPr>
          <w:rFonts w:ascii="Times New Roman" w:eastAsia="Times New Roman" w:hAnsi="Times New Roman" w:cs="Times New Roman"/>
          <w:bCs/>
          <w:sz w:val="24"/>
          <w:szCs w:val="24"/>
          <w:lang w:val="en"/>
        </w:rPr>
        <w:t>.</w:t>
      </w:r>
      <w:proofErr w:type="gramEnd"/>
      <w:r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i/>
          <w:iCs/>
          <w:sz w:val="24"/>
          <w:szCs w:val="24"/>
          <w:lang w:val="en"/>
        </w:rPr>
        <w:t xml:space="preserve">Gut microbiome of D. </w:t>
      </w:r>
      <w:proofErr w:type="spellStart"/>
      <w:r w:rsidRPr="00557893">
        <w:rPr>
          <w:rFonts w:ascii="Times New Roman" w:eastAsia="Times New Roman" w:hAnsi="Times New Roman" w:cs="Times New Roman"/>
          <w:i/>
          <w:iCs/>
          <w:sz w:val="24"/>
          <w:szCs w:val="24"/>
          <w:lang w:val="en"/>
        </w:rPr>
        <w:t>antillarum</w:t>
      </w:r>
      <w:proofErr w:type="spellEnd"/>
      <w:r w:rsidRPr="00557893">
        <w:rPr>
          <w:rFonts w:ascii="Times New Roman" w:eastAsia="Times New Roman" w:hAnsi="Times New Roman" w:cs="Times New Roman"/>
          <w:i/>
          <w:iCs/>
          <w:sz w:val="24"/>
          <w:szCs w:val="24"/>
          <w:lang w:val="en"/>
        </w:rPr>
        <w:t xml:space="preserve"> by surface water currents.</w:t>
      </w:r>
      <w:r w:rsidR="00A65ABF" w:rsidRPr="00557893">
        <w:rPr>
          <w:rFonts w:ascii="Times New Roman" w:eastAsia="Times New Roman" w:hAnsi="Times New Roman" w:cs="Times New Roman"/>
          <w:sz w:val="24"/>
          <w:szCs w:val="24"/>
          <w:lang w:val="en"/>
        </w:rPr>
        <w:t xml:space="preserve"> </w:t>
      </w:r>
      <w:commentRangeStart w:id="149"/>
      <w:r w:rsidRPr="00557893">
        <w:rPr>
          <w:rFonts w:ascii="Times New Roman" w:eastAsia="Times New Roman" w:hAnsi="Times New Roman" w:cs="Times New Roman"/>
          <w:sz w:val="24"/>
          <w:szCs w:val="24"/>
          <w:lang w:val="en"/>
        </w:rPr>
        <w:t xml:space="preserve">Surface water currents were categorized by calm in the south facing the Caribbean Sea, strong to the north facing the Atlantic </w:t>
      </w:r>
      <w:commentRangeEnd w:id="149"/>
      <w:r w:rsidR="00BF2B57">
        <w:rPr>
          <w:rStyle w:val="CommentReference"/>
        </w:rPr>
        <w:commentReference w:id="149"/>
      </w:r>
      <w:r w:rsidRPr="00557893">
        <w:rPr>
          <w:rFonts w:ascii="Times New Roman" w:eastAsia="Times New Roman" w:hAnsi="Times New Roman" w:cs="Times New Roman"/>
          <w:sz w:val="24"/>
          <w:szCs w:val="24"/>
          <w:lang w:val="en"/>
        </w:rPr>
        <w:t>Ocean and medium strength in the east and west being in between both bodies of water. The bars in the graph (A) indicate the relative percentage of microbiota present in each sample based on the current classification that was generated using QIIME2, log transforming data and then graphed without unknown taxa. The corresponding animal sample numbers are calm (n=8), medium (n=26) and strong (n=10). A pairwise statistical analysis was performed using Pearson Chi-squared analysis (B). The p-values are shown in the bottom table.</w:t>
      </w:r>
    </w:p>
    <w:p w14:paraId="1F0CC9AF" w14:textId="496319E4" w:rsidR="00187194" w:rsidRDefault="00187194" w:rsidP="00557893">
      <w:pPr>
        <w:jc w:val="both"/>
        <w:rPr>
          <w:rFonts w:ascii="Times New Roman" w:eastAsia="Times New Roman" w:hAnsi="Times New Roman" w:cs="Times New Roman"/>
          <w:sz w:val="24"/>
          <w:szCs w:val="24"/>
        </w:rPr>
      </w:pPr>
    </w:p>
    <w:p w14:paraId="79E50B21" w14:textId="77777777" w:rsidR="00D9158C" w:rsidRPr="00557893" w:rsidRDefault="00D9158C" w:rsidP="00557893">
      <w:pPr>
        <w:jc w:val="both"/>
        <w:rPr>
          <w:rFonts w:ascii="Times New Roman" w:eastAsia="Times New Roman" w:hAnsi="Times New Roman" w:cs="Times New Roman"/>
          <w:sz w:val="24"/>
          <w:szCs w:val="24"/>
        </w:rPr>
      </w:pPr>
    </w:p>
    <w:p w14:paraId="038DA470" w14:textId="2C13955B" w:rsidR="00187194" w:rsidRPr="00557893" w:rsidRDefault="00187194" w:rsidP="005249A9">
      <w:pPr>
        <w:ind w:firstLine="720"/>
        <w:jc w:val="both"/>
        <w:rPr>
          <w:rFonts w:ascii="Times New Roman" w:hAnsi="Times New Roman" w:cs="Times New Roman"/>
          <w:color w:val="000000" w:themeColor="text1"/>
          <w:sz w:val="24"/>
          <w:szCs w:val="24"/>
        </w:rPr>
      </w:pPr>
      <w:r w:rsidRPr="00557893">
        <w:rPr>
          <w:rFonts w:ascii="Times New Roman" w:eastAsia="Times New Roman" w:hAnsi="Times New Roman" w:cs="Times New Roman"/>
          <w:sz w:val="24"/>
          <w:szCs w:val="24"/>
        </w:rPr>
        <w:t>When the animals were grouped by size and relative proportion, there were differences between the profiles of microbiota and these data groupings (</w:t>
      </w:r>
      <w:r w:rsidRPr="001D415A">
        <w:rPr>
          <w:rFonts w:ascii="Times New Roman" w:eastAsia="Times New Roman" w:hAnsi="Times New Roman" w:cs="Times New Roman"/>
          <w:b/>
          <w:sz w:val="24"/>
          <w:szCs w:val="24"/>
        </w:rPr>
        <w:t>Figure 8A, C</w:t>
      </w:r>
      <w:r w:rsidRPr="00557893">
        <w:rPr>
          <w:rFonts w:ascii="Times New Roman" w:eastAsia="Times New Roman" w:hAnsi="Times New Roman" w:cs="Times New Roman"/>
          <w:sz w:val="24"/>
          <w:szCs w:val="24"/>
        </w:rPr>
        <w:t>). For example, while the microbial profiles for the sea urchins measured at 2.5 in and 3 in were similar, these were significantly different from all other profiles of sea urchins in the other size categories, including 1.5 in, 2 in, 3.5 in and 4.5 in. Apart from this, all other microbial profiles were significantly different from each other (</w:t>
      </w:r>
      <w:r w:rsidRPr="001D415A">
        <w:rPr>
          <w:rFonts w:ascii="Times New Roman" w:eastAsia="Times New Roman" w:hAnsi="Times New Roman" w:cs="Times New Roman"/>
          <w:b/>
          <w:sz w:val="24"/>
          <w:szCs w:val="24"/>
        </w:rPr>
        <w:t>Figure 8C</w:t>
      </w:r>
      <w:r w:rsidRPr="00557893">
        <w:rPr>
          <w:rFonts w:ascii="Times New Roman" w:eastAsia="Times New Roman" w:hAnsi="Times New Roman" w:cs="Times New Roman"/>
          <w:sz w:val="24"/>
          <w:szCs w:val="24"/>
        </w:rPr>
        <w:t>). When the animal sample taxonomic data were grouped into relative proportion, including Small (1.5 - 2 in), Medium (2.5 - 3 in) and Large (3.5 - 4.5 in), the microbiota profile of the Medium animals was significantly different from that of the Small, as well as the Large animals (</w:t>
      </w:r>
      <w:r w:rsidRPr="001D415A">
        <w:rPr>
          <w:rFonts w:ascii="Times New Roman" w:eastAsia="Times New Roman" w:hAnsi="Times New Roman" w:cs="Times New Roman"/>
          <w:b/>
          <w:sz w:val="24"/>
          <w:szCs w:val="24"/>
        </w:rPr>
        <w:t>Figure 8B, D</w:t>
      </w:r>
      <w:r w:rsidRPr="00557893">
        <w:rPr>
          <w:rFonts w:ascii="Times New Roman" w:eastAsia="Times New Roman" w:hAnsi="Times New Roman" w:cs="Times New Roman"/>
          <w:sz w:val="24"/>
          <w:szCs w:val="24"/>
        </w:rPr>
        <w:t>).  For these comparisons, the largest significant difference was between the Medium and Large animals (</w:t>
      </w:r>
      <w:r w:rsidRPr="001D415A">
        <w:rPr>
          <w:rFonts w:ascii="Times New Roman" w:eastAsia="Times New Roman" w:hAnsi="Times New Roman" w:cs="Times New Roman"/>
          <w:b/>
          <w:sz w:val="24"/>
          <w:szCs w:val="24"/>
        </w:rPr>
        <w:t>Figure 8D</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sz w:val="24"/>
          <w:szCs w:val="24"/>
        </w:rPr>
        <w:t xml:space="preserve">p-value </w:t>
      </w:r>
      <w:r w:rsidRPr="00557893">
        <w:rPr>
          <w:rFonts w:ascii="Times New Roman" w:hAnsi="Times New Roman" w:cs="Times New Roman"/>
          <w:color w:val="000000" w:themeColor="text1"/>
          <w:sz w:val="24"/>
          <w:szCs w:val="24"/>
        </w:rPr>
        <w:t>1.552E-25).</w:t>
      </w:r>
    </w:p>
    <w:p w14:paraId="20425B73" w14:textId="3FC8723D" w:rsidR="00187194" w:rsidRPr="00557893" w:rsidRDefault="00187194" w:rsidP="00557893">
      <w:pPr>
        <w:jc w:val="both"/>
        <w:rPr>
          <w:rFonts w:ascii="Times New Roman" w:eastAsia="Times New Roman" w:hAnsi="Times New Roman" w:cs="Times New Roman"/>
          <w:sz w:val="24"/>
          <w:szCs w:val="24"/>
        </w:rPr>
      </w:pPr>
      <w:r w:rsidRPr="005249A9">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85888" behindDoc="0" locked="0" layoutInCell="1" allowOverlap="1" wp14:anchorId="5FA6EDC3" wp14:editId="46B70B73">
                <wp:simplePos x="0" y="0"/>
                <wp:positionH relativeFrom="margin">
                  <wp:posOffset>-290830</wp:posOffset>
                </wp:positionH>
                <wp:positionV relativeFrom="paragraph">
                  <wp:posOffset>0</wp:posOffset>
                </wp:positionV>
                <wp:extent cx="6584950" cy="6181725"/>
                <wp:effectExtent l="0" t="0" r="25400" b="28575"/>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0" cy="6181725"/>
                        </a:xfrm>
                        <a:prstGeom prst="rect">
                          <a:avLst/>
                        </a:prstGeom>
                        <a:solidFill>
                          <a:srgbClr val="FFFFFF"/>
                        </a:solidFill>
                        <a:ln w="9525">
                          <a:solidFill>
                            <a:srgbClr val="000000"/>
                          </a:solidFill>
                          <a:miter lim="800000"/>
                          <a:headEnd/>
                          <a:tailEnd/>
                        </a:ln>
                      </wps:spPr>
                      <wps:txbx>
                        <w:txbxContent>
                          <w:p w14:paraId="053FD9FF" w14:textId="77777777" w:rsidR="00291E69" w:rsidRDefault="00291E69" w:rsidP="00187194">
                            <w:r>
                              <w:t>A                                                                                                B</w:t>
                            </w:r>
                          </w:p>
                          <w:p w14:paraId="7D9ACEC5" w14:textId="77777777" w:rsidR="00291E69" w:rsidRDefault="00291E69" w:rsidP="00187194">
                            <w:r>
                              <w:rPr>
                                <w:noProof/>
                              </w:rPr>
                              <w:drawing>
                                <wp:inline distT="0" distB="0" distL="0" distR="0" wp14:anchorId="0C3FC084" wp14:editId="04C949AB">
                                  <wp:extent cx="3225056" cy="3194957"/>
                                  <wp:effectExtent l="0" t="0" r="0" b="5715"/>
                                  <wp:docPr id="1079" name="Picture 10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1080" name="Picture 10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291E69" w:rsidRDefault="00291E69"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291E69" w14:paraId="509EC990" w14:textId="77777777" w:rsidTr="00A94123">
                              <w:trPr>
                                <w:trHeight w:val="325"/>
                              </w:trPr>
                              <w:tc>
                                <w:tcPr>
                                  <w:tcW w:w="1763" w:type="dxa"/>
                                  <w:vAlign w:val="bottom"/>
                                </w:tcPr>
                                <w:p w14:paraId="628C76DD" w14:textId="77777777" w:rsidR="00291E69" w:rsidRDefault="00291E69" w:rsidP="00B32108"/>
                              </w:tc>
                              <w:tc>
                                <w:tcPr>
                                  <w:tcW w:w="1539" w:type="dxa"/>
                                  <w:vAlign w:val="bottom"/>
                                </w:tcPr>
                                <w:p w14:paraId="41B8F96A" w14:textId="77777777" w:rsidR="00291E69" w:rsidRDefault="00291E69" w:rsidP="00B32108">
                                  <w:r>
                                    <w:rPr>
                                      <w:rFonts w:ascii="Calibri" w:hAnsi="Calibri" w:cs="Calibri"/>
                                      <w:color w:val="000000" w:themeColor="dark1"/>
                                      <w:kern w:val="24"/>
                                    </w:rPr>
                                    <w:t>Two</w:t>
                                  </w:r>
                                </w:p>
                              </w:tc>
                              <w:tc>
                                <w:tcPr>
                                  <w:tcW w:w="1608" w:type="dxa"/>
                                  <w:vAlign w:val="bottom"/>
                                </w:tcPr>
                                <w:p w14:paraId="70453E62" w14:textId="77777777" w:rsidR="00291E69" w:rsidRDefault="00291E69" w:rsidP="00B32108">
                                  <w:r>
                                    <w:rPr>
                                      <w:rFonts w:ascii="Calibri" w:hAnsi="Calibri" w:cs="Calibri"/>
                                      <w:color w:val="000000" w:themeColor="dark1"/>
                                      <w:kern w:val="24"/>
                                    </w:rPr>
                                    <w:t>Two Point Five</w:t>
                                  </w:r>
                                </w:p>
                              </w:tc>
                              <w:tc>
                                <w:tcPr>
                                  <w:tcW w:w="1538" w:type="dxa"/>
                                  <w:vAlign w:val="bottom"/>
                                </w:tcPr>
                                <w:p w14:paraId="2B771E81" w14:textId="77777777" w:rsidR="00291E69" w:rsidRDefault="00291E69" w:rsidP="00B32108">
                                  <w:r>
                                    <w:rPr>
                                      <w:rFonts w:ascii="Calibri" w:hAnsi="Calibri" w:cs="Calibri"/>
                                      <w:color w:val="000000" w:themeColor="dark1"/>
                                      <w:kern w:val="24"/>
                                    </w:rPr>
                                    <w:t>Three</w:t>
                                  </w:r>
                                </w:p>
                              </w:tc>
                              <w:tc>
                                <w:tcPr>
                                  <w:tcW w:w="1762" w:type="dxa"/>
                                  <w:vAlign w:val="bottom"/>
                                </w:tcPr>
                                <w:p w14:paraId="13D9F9BB" w14:textId="77777777" w:rsidR="00291E69" w:rsidRDefault="00291E69" w:rsidP="00B32108">
                                  <w:r>
                                    <w:rPr>
                                      <w:rFonts w:ascii="Calibri" w:hAnsi="Calibri" w:cs="Calibri"/>
                                      <w:color w:val="000000" w:themeColor="dark1"/>
                                      <w:kern w:val="24"/>
                                    </w:rPr>
                                    <w:t>Three Point Five</w:t>
                                  </w:r>
                                </w:p>
                              </w:tc>
                              <w:tc>
                                <w:tcPr>
                                  <w:tcW w:w="1640" w:type="dxa"/>
                                  <w:vAlign w:val="bottom"/>
                                </w:tcPr>
                                <w:p w14:paraId="2C4E3D9F" w14:textId="77777777" w:rsidR="00291E69" w:rsidRDefault="00291E69" w:rsidP="00B32108">
                                  <w:r>
                                    <w:rPr>
                                      <w:rFonts w:ascii="Calibri" w:hAnsi="Calibri" w:cs="Calibri"/>
                                      <w:color w:val="000000" w:themeColor="dark1"/>
                                      <w:kern w:val="24"/>
                                    </w:rPr>
                                    <w:t>Four Point Five</w:t>
                                  </w:r>
                                </w:p>
                              </w:tc>
                            </w:tr>
                            <w:tr w:rsidR="00291E69" w14:paraId="742A9CC9" w14:textId="77777777" w:rsidTr="00A94123">
                              <w:trPr>
                                <w:trHeight w:val="301"/>
                              </w:trPr>
                              <w:tc>
                                <w:tcPr>
                                  <w:tcW w:w="1763" w:type="dxa"/>
                                  <w:vAlign w:val="bottom"/>
                                </w:tcPr>
                                <w:p w14:paraId="76A77A1E" w14:textId="77777777" w:rsidR="00291E69" w:rsidRDefault="00291E69" w:rsidP="00B32108">
                                  <w:r>
                                    <w:rPr>
                                      <w:rFonts w:ascii="Calibri" w:hAnsi="Calibri" w:cs="Calibri"/>
                                      <w:color w:val="000000" w:themeColor="dark1"/>
                                      <w:kern w:val="24"/>
                                    </w:rPr>
                                    <w:t>One Point Five</w:t>
                                  </w:r>
                                </w:p>
                              </w:tc>
                              <w:tc>
                                <w:tcPr>
                                  <w:tcW w:w="1539" w:type="dxa"/>
                                  <w:vAlign w:val="bottom"/>
                                </w:tcPr>
                                <w:p w14:paraId="1204C4D1" w14:textId="77777777" w:rsidR="00291E69" w:rsidRDefault="00291E69" w:rsidP="00B32108">
                                  <w:r>
                                    <w:rPr>
                                      <w:rFonts w:ascii="Calibri" w:hAnsi="Calibri" w:cs="Calibri"/>
                                      <w:color w:val="C00000"/>
                                      <w:kern w:val="24"/>
                                    </w:rPr>
                                    <w:t xml:space="preserve">           0.0000 </w:t>
                                  </w:r>
                                </w:p>
                              </w:tc>
                              <w:tc>
                                <w:tcPr>
                                  <w:tcW w:w="1608" w:type="dxa"/>
                                  <w:vAlign w:val="bottom"/>
                                </w:tcPr>
                                <w:p w14:paraId="5BFF3966" w14:textId="77777777" w:rsidR="00291E69" w:rsidRDefault="00291E69" w:rsidP="00B32108">
                                  <w:r>
                                    <w:rPr>
                                      <w:rFonts w:ascii="Calibri" w:hAnsi="Calibri" w:cs="Calibri"/>
                                      <w:color w:val="C00000"/>
                                      <w:kern w:val="24"/>
                                    </w:rPr>
                                    <w:t xml:space="preserve">           0.0000 </w:t>
                                  </w:r>
                                </w:p>
                              </w:tc>
                              <w:tc>
                                <w:tcPr>
                                  <w:tcW w:w="1538" w:type="dxa"/>
                                  <w:vAlign w:val="bottom"/>
                                </w:tcPr>
                                <w:p w14:paraId="6949F616" w14:textId="77777777" w:rsidR="00291E69" w:rsidRDefault="00291E69" w:rsidP="00B32108">
                                  <w:r>
                                    <w:rPr>
                                      <w:rFonts w:ascii="Calibri" w:hAnsi="Calibri" w:cs="Calibri"/>
                                      <w:color w:val="C00000"/>
                                      <w:kern w:val="24"/>
                                    </w:rPr>
                                    <w:t xml:space="preserve">           0.0000 </w:t>
                                  </w:r>
                                </w:p>
                              </w:tc>
                              <w:tc>
                                <w:tcPr>
                                  <w:tcW w:w="1762" w:type="dxa"/>
                                  <w:vAlign w:val="bottom"/>
                                </w:tcPr>
                                <w:p w14:paraId="5572A9BE" w14:textId="77777777" w:rsidR="00291E69" w:rsidRDefault="00291E69" w:rsidP="00B32108">
                                  <w:r>
                                    <w:rPr>
                                      <w:rFonts w:ascii="Calibri" w:hAnsi="Calibri" w:cs="Calibri"/>
                                      <w:color w:val="C00000"/>
                                      <w:kern w:val="24"/>
                                    </w:rPr>
                                    <w:t xml:space="preserve">           0.0003 </w:t>
                                  </w:r>
                                </w:p>
                              </w:tc>
                              <w:tc>
                                <w:tcPr>
                                  <w:tcW w:w="1640" w:type="dxa"/>
                                  <w:vAlign w:val="bottom"/>
                                </w:tcPr>
                                <w:p w14:paraId="2AE6D29D" w14:textId="77777777" w:rsidR="00291E69" w:rsidRDefault="00291E69" w:rsidP="00B32108">
                                  <w:r>
                                    <w:rPr>
                                      <w:rFonts w:ascii="Calibri" w:hAnsi="Calibri" w:cs="Calibri"/>
                                      <w:color w:val="C00000"/>
                                      <w:kern w:val="24"/>
                                    </w:rPr>
                                    <w:t xml:space="preserve">           0.0000 </w:t>
                                  </w:r>
                                </w:p>
                              </w:tc>
                            </w:tr>
                            <w:tr w:rsidR="00291E69" w14:paraId="54133A32" w14:textId="77777777" w:rsidTr="00A94123">
                              <w:trPr>
                                <w:trHeight w:val="277"/>
                              </w:trPr>
                              <w:tc>
                                <w:tcPr>
                                  <w:tcW w:w="1763" w:type="dxa"/>
                                  <w:vAlign w:val="bottom"/>
                                </w:tcPr>
                                <w:p w14:paraId="21CDBD5D" w14:textId="77777777" w:rsidR="00291E69" w:rsidRDefault="00291E69" w:rsidP="00B32108">
                                  <w:r>
                                    <w:rPr>
                                      <w:rFonts w:ascii="Calibri" w:hAnsi="Calibri" w:cs="Calibri"/>
                                      <w:color w:val="000000" w:themeColor="dark1"/>
                                      <w:kern w:val="24"/>
                                    </w:rPr>
                                    <w:t>Two</w:t>
                                  </w:r>
                                </w:p>
                              </w:tc>
                              <w:tc>
                                <w:tcPr>
                                  <w:tcW w:w="1539" w:type="dxa"/>
                                  <w:vAlign w:val="bottom"/>
                                </w:tcPr>
                                <w:p w14:paraId="6CE65374" w14:textId="77777777" w:rsidR="00291E69" w:rsidRDefault="00291E69" w:rsidP="00B32108"/>
                              </w:tc>
                              <w:tc>
                                <w:tcPr>
                                  <w:tcW w:w="1608" w:type="dxa"/>
                                  <w:vAlign w:val="bottom"/>
                                </w:tcPr>
                                <w:p w14:paraId="5B1C6B98" w14:textId="77777777" w:rsidR="00291E69" w:rsidRDefault="00291E69" w:rsidP="00B32108">
                                  <w:r>
                                    <w:rPr>
                                      <w:rFonts w:ascii="Calibri" w:hAnsi="Calibri" w:cs="Calibri"/>
                                      <w:color w:val="C00000"/>
                                      <w:kern w:val="24"/>
                                    </w:rPr>
                                    <w:t xml:space="preserve">           0.0044 </w:t>
                                  </w:r>
                                </w:p>
                              </w:tc>
                              <w:tc>
                                <w:tcPr>
                                  <w:tcW w:w="1538" w:type="dxa"/>
                                  <w:vAlign w:val="bottom"/>
                                </w:tcPr>
                                <w:p w14:paraId="6C589A21" w14:textId="77777777" w:rsidR="00291E69" w:rsidRDefault="00291E69" w:rsidP="00B32108">
                                  <w:r>
                                    <w:rPr>
                                      <w:rFonts w:ascii="Calibri" w:hAnsi="Calibri" w:cs="Calibri"/>
                                      <w:color w:val="C00000"/>
                                      <w:kern w:val="24"/>
                                    </w:rPr>
                                    <w:t xml:space="preserve">           0.0059 </w:t>
                                  </w:r>
                                </w:p>
                              </w:tc>
                              <w:tc>
                                <w:tcPr>
                                  <w:tcW w:w="1762" w:type="dxa"/>
                                  <w:vAlign w:val="bottom"/>
                                </w:tcPr>
                                <w:p w14:paraId="1E1DE41E" w14:textId="77777777" w:rsidR="00291E69" w:rsidRDefault="00291E69" w:rsidP="00B32108">
                                  <w:r>
                                    <w:rPr>
                                      <w:rFonts w:ascii="Calibri" w:hAnsi="Calibri" w:cs="Calibri"/>
                                      <w:color w:val="C00000"/>
                                      <w:kern w:val="24"/>
                                    </w:rPr>
                                    <w:t xml:space="preserve">           0.0077 </w:t>
                                  </w:r>
                                </w:p>
                              </w:tc>
                              <w:tc>
                                <w:tcPr>
                                  <w:tcW w:w="1640" w:type="dxa"/>
                                  <w:vAlign w:val="bottom"/>
                                </w:tcPr>
                                <w:p w14:paraId="7BC51DC0" w14:textId="77777777" w:rsidR="00291E69" w:rsidRDefault="00291E69" w:rsidP="00B32108">
                                  <w:r>
                                    <w:rPr>
                                      <w:rFonts w:ascii="Calibri" w:hAnsi="Calibri" w:cs="Calibri"/>
                                      <w:color w:val="000000" w:themeColor="dark1"/>
                                      <w:kern w:val="24"/>
                                    </w:rPr>
                                    <w:t xml:space="preserve">           0.5073 </w:t>
                                  </w:r>
                                </w:p>
                              </w:tc>
                            </w:tr>
                            <w:tr w:rsidR="00291E69" w14:paraId="004AE777" w14:textId="77777777" w:rsidTr="00A94123">
                              <w:trPr>
                                <w:trHeight w:val="342"/>
                              </w:trPr>
                              <w:tc>
                                <w:tcPr>
                                  <w:tcW w:w="1763" w:type="dxa"/>
                                  <w:vAlign w:val="bottom"/>
                                </w:tcPr>
                                <w:p w14:paraId="00AC7C4A" w14:textId="77777777" w:rsidR="00291E69" w:rsidRDefault="00291E69" w:rsidP="00B32108">
                                  <w:r>
                                    <w:rPr>
                                      <w:rFonts w:ascii="Calibri" w:hAnsi="Calibri" w:cs="Calibri"/>
                                      <w:color w:val="000000" w:themeColor="dark1"/>
                                      <w:kern w:val="24"/>
                                    </w:rPr>
                                    <w:t>Two Point Five</w:t>
                                  </w:r>
                                </w:p>
                              </w:tc>
                              <w:tc>
                                <w:tcPr>
                                  <w:tcW w:w="1539" w:type="dxa"/>
                                  <w:vAlign w:val="bottom"/>
                                </w:tcPr>
                                <w:p w14:paraId="7428DA7A" w14:textId="77777777" w:rsidR="00291E69" w:rsidRDefault="00291E69" w:rsidP="00B32108"/>
                              </w:tc>
                              <w:tc>
                                <w:tcPr>
                                  <w:tcW w:w="1608" w:type="dxa"/>
                                  <w:vAlign w:val="bottom"/>
                                </w:tcPr>
                                <w:p w14:paraId="5E5271FB" w14:textId="77777777" w:rsidR="00291E69" w:rsidRDefault="00291E69" w:rsidP="00B32108"/>
                              </w:tc>
                              <w:tc>
                                <w:tcPr>
                                  <w:tcW w:w="1538" w:type="dxa"/>
                                  <w:vAlign w:val="bottom"/>
                                </w:tcPr>
                                <w:p w14:paraId="1BEB92B6" w14:textId="77777777" w:rsidR="00291E69" w:rsidRDefault="00291E69" w:rsidP="00B32108">
                                  <w:r>
                                    <w:rPr>
                                      <w:rFonts w:ascii="Calibri" w:hAnsi="Calibri" w:cs="Calibri"/>
                                      <w:color w:val="000000" w:themeColor="dark1"/>
                                      <w:kern w:val="24"/>
                                    </w:rPr>
                                    <w:t xml:space="preserve">           0.9419 </w:t>
                                  </w:r>
                                </w:p>
                              </w:tc>
                              <w:tc>
                                <w:tcPr>
                                  <w:tcW w:w="1762" w:type="dxa"/>
                                  <w:vAlign w:val="bottom"/>
                                </w:tcPr>
                                <w:p w14:paraId="37681281" w14:textId="77777777" w:rsidR="00291E69" w:rsidRDefault="00291E69" w:rsidP="00B32108">
                                  <w:r>
                                    <w:rPr>
                                      <w:rFonts w:ascii="Calibri" w:hAnsi="Calibri" w:cs="Calibri"/>
                                      <w:color w:val="C00000"/>
                                      <w:kern w:val="24"/>
                                    </w:rPr>
                                    <w:t xml:space="preserve">           0.0000 </w:t>
                                  </w:r>
                                </w:p>
                              </w:tc>
                              <w:tc>
                                <w:tcPr>
                                  <w:tcW w:w="1640" w:type="dxa"/>
                                  <w:vAlign w:val="bottom"/>
                                </w:tcPr>
                                <w:p w14:paraId="2E9AB628" w14:textId="77777777" w:rsidR="00291E69" w:rsidRDefault="00291E69" w:rsidP="00B32108">
                                  <w:r>
                                    <w:rPr>
                                      <w:rFonts w:ascii="Calibri" w:hAnsi="Calibri" w:cs="Calibri"/>
                                      <w:color w:val="C00000"/>
                                      <w:kern w:val="24"/>
                                    </w:rPr>
                                    <w:t xml:space="preserve">           0.0000 </w:t>
                                  </w:r>
                                </w:p>
                              </w:tc>
                            </w:tr>
                            <w:tr w:rsidR="00291E69" w14:paraId="080FCF5A" w14:textId="77777777" w:rsidTr="00A94123">
                              <w:trPr>
                                <w:trHeight w:val="325"/>
                              </w:trPr>
                              <w:tc>
                                <w:tcPr>
                                  <w:tcW w:w="1763" w:type="dxa"/>
                                  <w:vAlign w:val="bottom"/>
                                </w:tcPr>
                                <w:p w14:paraId="549E65EB" w14:textId="77777777" w:rsidR="00291E69" w:rsidRDefault="00291E69" w:rsidP="00B32108">
                                  <w:r>
                                    <w:rPr>
                                      <w:rFonts w:ascii="Calibri" w:hAnsi="Calibri" w:cs="Calibri"/>
                                      <w:color w:val="000000" w:themeColor="dark1"/>
                                      <w:kern w:val="24"/>
                                    </w:rPr>
                                    <w:t>Three</w:t>
                                  </w:r>
                                </w:p>
                              </w:tc>
                              <w:tc>
                                <w:tcPr>
                                  <w:tcW w:w="1539" w:type="dxa"/>
                                  <w:vAlign w:val="bottom"/>
                                </w:tcPr>
                                <w:p w14:paraId="5BB8D039" w14:textId="77777777" w:rsidR="00291E69" w:rsidRDefault="00291E69" w:rsidP="00B32108"/>
                              </w:tc>
                              <w:tc>
                                <w:tcPr>
                                  <w:tcW w:w="1608" w:type="dxa"/>
                                  <w:vAlign w:val="bottom"/>
                                </w:tcPr>
                                <w:p w14:paraId="5C18F97D" w14:textId="77777777" w:rsidR="00291E69" w:rsidRDefault="00291E69" w:rsidP="00B32108"/>
                              </w:tc>
                              <w:tc>
                                <w:tcPr>
                                  <w:tcW w:w="1538" w:type="dxa"/>
                                  <w:vAlign w:val="bottom"/>
                                </w:tcPr>
                                <w:p w14:paraId="452827FF" w14:textId="77777777" w:rsidR="00291E69" w:rsidRDefault="00291E69" w:rsidP="00B32108"/>
                              </w:tc>
                              <w:tc>
                                <w:tcPr>
                                  <w:tcW w:w="1762" w:type="dxa"/>
                                  <w:vAlign w:val="bottom"/>
                                </w:tcPr>
                                <w:p w14:paraId="30933795" w14:textId="77777777" w:rsidR="00291E69" w:rsidRDefault="00291E69" w:rsidP="00B32108">
                                  <w:r>
                                    <w:rPr>
                                      <w:rFonts w:ascii="Calibri" w:hAnsi="Calibri" w:cs="Calibri"/>
                                      <w:color w:val="C00000"/>
                                      <w:kern w:val="24"/>
                                    </w:rPr>
                                    <w:t xml:space="preserve">           0.0000 </w:t>
                                  </w:r>
                                </w:p>
                              </w:tc>
                              <w:tc>
                                <w:tcPr>
                                  <w:tcW w:w="1640" w:type="dxa"/>
                                  <w:vAlign w:val="bottom"/>
                                </w:tcPr>
                                <w:p w14:paraId="1AC80FB8" w14:textId="77777777" w:rsidR="00291E69" w:rsidRDefault="00291E69" w:rsidP="00B32108">
                                  <w:r>
                                    <w:rPr>
                                      <w:rFonts w:ascii="Calibri" w:hAnsi="Calibri" w:cs="Calibri"/>
                                      <w:color w:val="C00000"/>
                                      <w:kern w:val="24"/>
                                    </w:rPr>
                                    <w:t xml:space="preserve">           0.0000 </w:t>
                                  </w:r>
                                </w:p>
                              </w:tc>
                            </w:tr>
                            <w:tr w:rsidR="00291E69" w14:paraId="5C6B4686" w14:textId="77777777" w:rsidTr="00A94123">
                              <w:trPr>
                                <w:trHeight w:val="334"/>
                              </w:trPr>
                              <w:tc>
                                <w:tcPr>
                                  <w:tcW w:w="1763" w:type="dxa"/>
                                </w:tcPr>
                                <w:p w14:paraId="61926A70" w14:textId="77777777" w:rsidR="00291E69" w:rsidRDefault="00291E69" w:rsidP="00B32108">
                                  <w:r>
                                    <w:t>Three Point Five</w:t>
                                  </w:r>
                                </w:p>
                              </w:tc>
                              <w:tc>
                                <w:tcPr>
                                  <w:tcW w:w="1539" w:type="dxa"/>
                                  <w:vAlign w:val="bottom"/>
                                </w:tcPr>
                                <w:p w14:paraId="490A341D" w14:textId="77777777" w:rsidR="00291E69" w:rsidRDefault="00291E69" w:rsidP="00B32108"/>
                              </w:tc>
                              <w:tc>
                                <w:tcPr>
                                  <w:tcW w:w="1608" w:type="dxa"/>
                                  <w:vAlign w:val="bottom"/>
                                </w:tcPr>
                                <w:p w14:paraId="277E05D1" w14:textId="77777777" w:rsidR="00291E69" w:rsidRDefault="00291E69" w:rsidP="00B32108"/>
                              </w:tc>
                              <w:tc>
                                <w:tcPr>
                                  <w:tcW w:w="1538" w:type="dxa"/>
                                  <w:vAlign w:val="bottom"/>
                                </w:tcPr>
                                <w:p w14:paraId="28B1EF21" w14:textId="77777777" w:rsidR="00291E69" w:rsidRDefault="00291E69" w:rsidP="00B32108"/>
                              </w:tc>
                              <w:tc>
                                <w:tcPr>
                                  <w:tcW w:w="1762" w:type="dxa"/>
                                  <w:vAlign w:val="bottom"/>
                                </w:tcPr>
                                <w:p w14:paraId="4D2F9469" w14:textId="77777777" w:rsidR="00291E69" w:rsidRDefault="00291E69" w:rsidP="00B32108"/>
                              </w:tc>
                              <w:tc>
                                <w:tcPr>
                                  <w:tcW w:w="1640" w:type="dxa"/>
                                  <w:vAlign w:val="bottom"/>
                                </w:tcPr>
                                <w:p w14:paraId="355D6EAA" w14:textId="77777777" w:rsidR="00291E69" w:rsidRDefault="00291E69" w:rsidP="00B32108">
                                  <w:r>
                                    <w:rPr>
                                      <w:rFonts w:ascii="Calibri" w:hAnsi="Calibri" w:cs="Calibri"/>
                                      <w:color w:val="C00000"/>
                                      <w:kern w:val="24"/>
                                    </w:rPr>
                                    <w:t xml:space="preserve">           0.0002 </w:t>
                                  </w:r>
                                </w:p>
                              </w:tc>
                            </w:tr>
                          </w:tbl>
                          <w:p w14:paraId="5847557C" w14:textId="77777777" w:rsidR="00291E69" w:rsidRDefault="00291E69" w:rsidP="00187194">
                            <w:r>
                              <w:t>D</w:t>
                            </w:r>
                          </w:p>
                          <w:tbl>
                            <w:tblPr>
                              <w:tblStyle w:val="TableGrid"/>
                              <w:tblW w:w="0" w:type="auto"/>
                              <w:tblInd w:w="0" w:type="dxa"/>
                              <w:tblLook w:val="04A0" w:firstRow="1" w:lastRow="0" w:firstColumn="1" w:lastColumn="0" w:noHBand="0" w:noVBand="1"/>
                            </w:tblPr>
                            <w:tblGrid>
                              <w:gridCol w:w="3352"/>
                              <w:gridCol w:w="3353"/>
                              <w:gridCol w:w="3353"/>
                            </w:tblGrid>
                            <w:tr w:rsidR="00291E69" w14:paraId="5043C1DB" w14:textId="77777777" w:rsidTr="00B32108">
                              <w:tc>
                                <w:tcPr>
                                  <w:tcW w:w="3352" w:type="dxa"/>
                                  <w:vAlign w:val="bottom"/>
                                </w:tcPr>
                                <w:p w14:paraId="43A75B46" w14:textId="77777777" w:rsidR="00291E69" w:rsidRDefault="00291E69" w:rsidP="00B32108"/>
                              </w:tc>
                              <w:tc>
                                <w:tcPr>
                                  <w:tcW w:w="3353" w:type="dxa"/>
                                  <w:vAlign w:val="bottom"/>
                                </w:tcPr>
                                <w:p w14:paraId="0665757C" w14:textId="77777777" w:rsidR="00291E69" w:rsidRDefault="00291E69" w:rsidP="00B32108">
                                  <w:r>
                                    <w:rPr>
                                      <w:rFonts w:ascii="Calibri" w:hAnsi="Calibri" w:cs="Calibri"/>
                                      <w:color w:val="000000" w:themeColor="dark1"/>
                                      <w:kern w:val="24"/>
                                    </w:rPr>
                                    <w:t>Medium</w:t>
                                  </w:r>
                                </w:p>
                              </w:tc>
                              <w:tc>
                                <w:tcPr>
                                  <w:tcW w:w="3353" w:type="dxa"/>
                                  <w:vAlign w:val="bottom"/>
                                </w:tcPr>
                                <w:p w14:paraId="7D58BC7B" w14:textId="77777777" w:rsidR="00291E69" w:rsidRDefault="00291E69" w:rsidP="00B32108">
                                  <w:r>
                                    <w:rPr>
                                      <w:rFonts w:ascii="Calibri" w:hAnsi="Calibri" w:cs="Calibri"/>
                                      <w:color w:val="000000" w:themeColor="dark1"/>
                                      <w:kern w:val="24"/>
                                    </w:rPr>
                                    <w:t>Large</w:t>
                                  </w:r>
                                </w:p>
                              </w:tc>
                            </w:tr>
                            <w:tr w:rsidR="00291E69" w14:paraId="661F7456" w14:textId="77777777" w:rsidTr="00B32108">
                              <w:tc>
                                <w:tcPr>
                                  <w:tcW w:w="3352" w:type="dxa"/>
                                  <w:vAlign w:val="bottom"/>
                                </w:tcPr>
                                <w:p w14:paraId="5270BC1C" w14:textId="77777777" w:rsidR="00291E69" w:rsidRDefault="00291E69" w:rsidP="00B32108">
                                  <w:r>
                                    <w:rPr>
                                      <w:rFonts w:ascii="Calibri" w:hAnsi="Calibri" w:cs="Calibri"/>
                                      <w:color w:val="000000" w:themeColor="dark1"/>
                                      <w:kern w:val="24"/>
                                    </w:rPr>
                                    <w:t xml:space="preserve">small </w:t>
                                  </w:r>
                                </w:p>
                              </w:tc>
                              <w:tc>
                                <w:tcPr>
                                  <w:tcW w:w="3353" w:type="dxa"/>
                                  <w:vAlign w:val="bottom"/>
                                </w:tcPr>
                                <w:p w14:paraId="49ED57F0" w14:textId="77777777" w:rsidR="00291E69" w:rsidRDefault="00291E69" w:rsidP="00B32108">
                                  <w:r>
                                    <w:rPr>
                                      <w:rFonts w:ascii="Calibri" w:hAnsi="Calibri" w:cs="Calibri"/>
                                      <w:color w:val="C00000"/>
                                      <w:kern w:val="24"/>
                                    </w:rPr>
                                    <w:t xml:space="preserve">           0.0017 </w:t>
                                  </w:r>
                                </w:p>
                              </w:tc>
                              <w:tc>
                                <w:tcPr>
                                  <w:tcW w:w="3353" w:type="dxa"/>
                                  <w:vAlign w:val="bottom"/>
                                </w:tcPr>
                                <w:p w14:paraId="31535CE4" w14:textId="77777777" w:rsidR="00291E69" w:rsidRDefault="00291E69" w:rsidP="00B32108">
                                  <w:r>
                                    <w:rPr>
                                      <w:rFonts w:ascii="Calibri" w:hAnsi="Calibri" w:cs="Calibri"/>
                                      <w:color w:val="000000" w:themeColor="dark1"/>
                                      <w:kern w:val="24"/>
                                    </w:rPr>
                                    <w:t xml:space="preserve">           0.7097 </w:t>
                                  </w:r>
                                </w:p>
                              </w:tc>
                            </w:tr>
                            <w:tr w:rsidR="00291E69" w14:paraId="5DFD5062" w14:textId="77777777" w:rsidTr="00B32108">
                              <w:tc>
                                <w:tcPr>
                                  <w:tcW w:w="3352" w:type="dxa"/>
                                  <w:vAlign w:val="bottom"/>
                                </w:tcPr>
                                <w:p w14:paraId="5FBEFB74" w14:textId="77777777" w:rsidR="00291E69" w:rsidRDefault="00291E69" w:rsidP="00B32108">
                                  <w:r>
                                    <w:rPr>
                                      <w:rFonts w:ascii="Calibri" w:hAnsi="Calibri" w:cs="Calibri"/>
                                      <w:color w:val="000000" w:themeColor="dark1"/>
                                      <w:kern w:val="24"/>
                                    </w:rPr>
                                    <w:t>medium</w:t>
                                  </w:r>
                                </w:p>
                              </w:tc>
                              <w:tc>
                                <w:tcPr>
                                  <w:tcW w:w="3353" w:type="dxa"/>
                                  <w:vAlign w:val="bottom"/>
                                </w:tcPr>
                                <w:p w14:paraId="3CC186C7" w14:textId="77777777" w:rsidR="00291E69" w:rsidRDefault="00291E69" w:rsidP="00B32108"/>
                              </w:tc>
                              <w:tc>
                                <w:tcPr>
                                  <w:tcW w:w="3353" w:type="dxa"/>
                                  <w:vAlign w:val="bottom"/>
                                </w:tcPr>
                                <w:p w14:paraId="675C60E0" w14:textId="77777777" w:rsidR="00291E69" w:rsidRDefault="00291E69" w:rsidP="00B32108">
                                  <w:r>
                                    <w:rPr>
                                      <w:rFonts w:ascii="Calibri" w:hAnsi="Calibri" w:cs="Calibri"/>
                                      <w:color w:val="C00000"/>
                                      <w:kern w:val="24"/>
                                    </w:rPr>
                                    <w:t xml:space="preserve">           0.0000 </w:t>
                                  </w:r>
                                </w:p>
                              </w:tc>
                            </w:tr>
                          </w:tbl>
                          <w:p w14:paraId="5A01A5BA" w14:textId="77777777" w:rsidR="00291E69" w:rsidRDefault="00291E69"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2.9pt;margin-top:0;width:518.5pt;height:486.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">
                <v:textbox>
                  <w:txbxContent>
                    <w:p w14:paraId="053FD9FF" w14:textId="77777777" w:rsidR="00291E69" w:rsidRDefault="00291E69" w:rsidP="00187194">
                      <w:r>
                        <w:t>A                                                                                                B</w:t>
                      </w:r>
                    </w:p>
                    <w:p w14:paraId="7D9ACEC5" w14:textId="77777777" w:rsidR="00291E69" w:rsidRDefault="00291E69" w:rsidP="00187194">
                      <w:r>
                        <w:rPr>
                          <w:noProof/>
                        </w:rPr>
                        <w:drawing>
                          <wp:inline distT="0" distB="0" distL="0" distR="0" wp14:anchorId="0C3FC084" wp14:editId="04C949AB">
                            <wp:extent cx="3225056" cy="3194957"/>
                            <wp:effectExtent l="0" t="0" r="0" b="5715"/>
                            <wp:docPr id="1079" name="Picture 10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1080" name="Picture 10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291E69" w:rsidRDefault="00291E69"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291E69" w14:paraId="509EC990" w14:textId="77777777" w:rsidTr="00A94123">
                        <w:trPr>
                          <w:trHeight w:val="325"/>
                        </w:trPr>
                        <w:tc>
                          <w:tcPr>
                            <w:tcW w:w="1763" w:type="dxa"/>
                            <w:vAlign w:val="bottom"/>
                          </w:tcPr>
                          <w:p w14:paraId="628C76DD" w14:textId="77777777" w:rsidR="00291E69" w:rsidRDefault="00291E69" w:rsidP="00B32108"/>
                        </w:tc>
                        <w:tc>
                          <w:tcPr>
                            <w:tcW w:w="1539" w:type="dxa"/>
                            <w:vAlign w:val="bottom"/>
                          </w:tcPr>
                          <w:p w14:paraId="41B8F96A" w14:textId="77777777" w:rsidR="00291E69" w:rsidRDefault="00291E69" w:rsidP="00B32108">
                            <w:r>
                              <w:rPr>
                                <w:rFonts w:ascii="Calibri" w:hAnsi="Calibri" w:cs="Calibri"/>
                                <w:color w:val="000000" w:themeColor="dark1"/>
                                <w:kern w:val="24"/>
                              </w:rPr>
                              <w:t>Two</w:t>
                            </w:r>
                          </w:p>
                        </w:tc>
                        <w:tc>
                          <w:tcPr>
                            <w:tcW w:w="1608" w:type="dxa"/>
                            <w:vAlign w:val="bottom"/>
                          </w:tcPr>
                          <w:p w14:paraId="70453E62" w14:textId="77777777" w:rsidR="00291E69" w:rsidRDefault="00291E69" w:rsidP="00B32108">
                            <w:r>
                              <w:rPr>
                                <w:rFonts w:ascii="Calibri" w:hAnsi="Calibri" w:cs="Calibri"/>
                                <w:color w:val="000000" w:themeColor="dark1"/>
                                <w:kern w:val="24"/>
                              </w:rPr>
                              <w:t>Two Point Five</w:t>
                            </w:r>
                          </w:p>
                        </w:tc>
                        <w:tc>
                          <w:tcPr>
                            <w:tcW w:w="1538" w:type="dxa"/>
                            <w:vAlign w:val="bottom"/>
                          </w:tcPr>
                          <w:p w14:paraId="2B771E81" w14:textId="77777777" w:rsidR="00291E69" w:rsidRDefault="00291E69" w:rsidP="00B32108">
                            <w:r>
                              <w:rPr>
                                <w:rFonts w:ascii="Calibri" w:hAnsi="Calibri" w:cs="Calibri"/>
                                <w:color w:val="000000" w:themeColor="dark1"/>
                                <w:kern w:val="24"/>
                              </w:rPr>
                              <w:t>Three</w:t>
                            </w:r>
                          </w:p>
                        </w:tc>
                        <w:tc>
                          <w:tcPr>
                            <w:tcW w:w="1762" w:type="dxa"/>
                            <w:vAlign w:val="bottom"/>
                          </w:tcPr>
                          <w:p w14:paraId="13D9F9BB" w14:textId="77777777" w:rsidR="00291E69" w:rsidRDefault="00291E69" w:rsidP="00B32108">
                            <w:r>
                              <w:rPr>
                                <w:rFonts w:ascii="Calibri" w:hAnsi="Calibri" w:cs="Calibri"/>
                                <w:color w:val="000000" w:themeColor="dark1"/>
                                <w:kern w:val="24"/>
                              </w:rPr>
                              <w:t>Three Point Five</w:t>
                            </w:r>
                          </w:p>
                        </w:tc>
                        <w:tc>
                          <w:tcPr>
                            <w:tcW w:w="1640" w:type="dxa"/>
                            <w:vAlign w:val="bottom"/>
                          </w:tcPr>
                          <w:p w14:paraId="2C4E3D9F" w14:textId="77777777" w:rsidR="00291E69" w:rsidRDefault="00291E69" w:rsidP="00B32108">
                            <w:r>
                              <w:rPr>
                                <w:rFonts w:ascii="Calibri" w:hAnsi="Calibri" w:cs="Calibri"/>
                                <w:color w:val="000000" w:themeColor="dark1"/>
                                <w:kern w:val="24"/>
                              </w:rPr>
                              <w:t>Four Point Five</w:t>
                            </w:r>
                          </w:p>
                        </w:tc>
                      </w:tr>
                      <w:tr w:rsidR="00291E69" w14:paraId="742A9CC9" w14:textId="77777777" w:rsidTr="00A94123">
                        <w:trPr>
                          <w:trHeight w:val="301"/>
                        </w:trPr>
                        <w:tc>
                          <w:tcPr>
                            <w:tcW w:w="1763" w:type="dxa"/>
                            <w:vAlign w:val="bottom"/>
                          </w:tcPr>
                          <w:p w14:paraId="76A77A1E" w14:textId="77777777" w:rsidR="00291E69" w:rsidRDefault="00291E69" w:rsidP="00B32108">
                            <w:r>
                              <w:rPr>
                                <w:rFonts w:ascii="Calibri" w:hAnsi="Calibri" w:cs="Calibri"/>
                                <w:color w:val="000000" w:themeColor="dark1"/>
                                <w:kern w:val="24"/>
                              </w:rPr>
                              <w:t>One Point Five</w:t>
                            </w:r>
                          </w:p>
                        </w:tc>
                        <w:tc>
                          <w:tcPr>
                            <w:tcW w:w="1539" w:type="dxa"/>
                            <w:vAlign w:val="bottom"/>
                          </w:tcPr>
                          <w:p w14:paraId="1204C4D1" w14:textId="77777777" w:rsidR="00291E69" w:rsidRDefault="00291E69" w:rsidP="00B32108">
                            <w:r>
                              <w:rPr>
                                <w:rFonts w:ascii="Calibri" w:hAnsi="Calibri" w:cs="Calibri"/>
                                <w:color w:val="C00000"/>
                                <w:kern w:val="24"/>
                              </w:rPr>
                              <w:t xml:space="preserve">           0.0000 </w:t>
                            </w:r>
                          </w:p>
                        </w:tc>
                        <w:tc>
                          <w:tcPr>
                            <w:tcW w:w="1608" w:type="dxa"/>
                            <w:vAlign w:val="bottom"/>
                          </w:tcPr>
                          <w:p w14:paraId="5BFF3966" w14:textId="77777777" w:rsidR="00291E69" w:rsidRDefault="00291E69" w:rsidP="00B32108">
                            <w:r>
                              <w:rPr>
                                <w:rFonts w:ascii="Calibri" w:hAnsi="Calibri" w:cs="Calibri"/>
                                <w:color w:val="C00000"/>
                                <w:kern w:val="24"/>
                              </w:rPr>
                              <w:t xml:space="preserve">           0.0000 </w:t>
                            </w:r>
                          </w:p>
                        </w:tc>
                        <w:tc>
                          <w:tcPr>
                            <w:tcW w:w="1538" w:type="dxa"/>
                            <w:vAlign w:val="bottom"/>
                          </w:tcPr>
                          <w:p w14:paraId="6949F616" w14:textId="77777777" w:rsidR="00291E69" w:rsidRDefault="00291E69" w:rsidP="00B32108">
                            <w:r>
                              <w:rPr>
                                <w:rFonts w:ascii="Calibri" w:hAnsi="Calibri" w:cs="Calibri"/>
                                <w:color w:val="C00000"/>
                                <w:kern w:val="24"/>
                              </w:rPr>
                              <w:t xml:space="preserve">           0.0000 </w:t>
                            </w:r>
                          </w:p>
                        </w:tc>
                        <w:tc>
                          <w:tcPr>
                            <w:tcW w:w="1762" w:type="dxa"/>
                            <w:vAlign w:val="bottom"/>
                          </w:tcPr>
                          <w:p w14:paraId="5572A9BE" w14:textId="77777777" w:rsidR="00291E69" w:rsidRDefault="00291E69" w:rsidP="00B32108">
                            <w:r>
                              <w:rPr>
                                <w:rFonts w:ascii="Calibri" w:hAnsi="Calibri" w:cs="Calibri"/>
                                <w:color w:val="C00000"/>
                                <w:kern w:val="24"/>
                              </w:rPr>
                              <w:t xml:space="preserve">           0.0003 </w:t>
                            </w:r>
                          </w:p>
                        </w:tc>
                        <w:tc>
                          <w:tcPr>
                            <w:tcW w:w="1640" w:type="dxa"/>
                            <w:vAlign w:val="bottom"/>
                          </w:tcPr>
                          <w:p w14:paraId="2AE6D29D" w14:textId="77777777" w:rsidR="00291E69" w:rsidRDefault="00291E69" w:rsidP="00B32108">
                            <w:r>
                              <w:rPr>
                                <w:rFonts w:ascii="Calibri" w:hAnsi="Calibri" w:cs="Calibri"/>
                                <w:color w:val="C00000"/>
                                <w:kern w:val="24"/>
                              </w:rPr>
                              <w:t xml:space="preserve">           0.0000 </w:t>
                            </w:r>
                          </w:p>
                        </w:tc>
                      </w:tr>
                      <w:tr w:rsidR="00291E69" w14:paraId="54133A32" w14:textId="77777777" w:rsidTr="00A94123">
                        <w:trPr>
                          <w:trHeight w:val="277"/>
                        </w:trPr>
                        <w:tc>
                          <w:tcPr>
                            <w:tcW w:w="1763" w:type="dxa"/>
                            <w:vAlign w:val="bottom"/>
                          </w:tcPr>
                          <w:p w14:paraId="21CDBD5D" w14:textId="77777777" w:rsidR="00291E69" w:rsidRDefault="00291E69" w:rsidP="00B32108">
                            <w:r>
                              <w:rPr>
                                <w:rFonts w:ascii="Calibri" w:hAnsi="Calibri" w:cs="Calibri"/>
                                <w:color w:val="000000" w:themeColor="dark1"/>
                                <w:kern w:val="24"/>
                              </w:rPr>
                              <w:t>Two</w:t>
                            </w:r>
                          </w:p>
                        </w:tc>
                        <w:tc>
                          <w:tcPr>
                            <w:tcW w:w="1539" w:type="dxa"/>
                            <w:vAlign w:val="bottom"/>
                          </w:tcPr>
                          <w:p w14:paraId="6CE65374" w14:textId="77777777" w:rsidR="00291E69" w:rsidRDefault="00291E69" w:rsidP="00B32108"/>
                        </w:tc>
                        <w:tc>
                          <w:tcPr>
                            <w:tcW w:w="1608" w:type="dxa"/>
                            <w:vAlign w:val="bottom"/>
                          </w:tcPr>
                          <w:p w14:paraId="5B1C6B98" w14:textId="77777777" w:rsidR="00291E69" w:rsidRDefault="00291E69" w:rsidP="00B32108">
                            <w:r>
                              <w:rPr>
                                <w:rFonts w:ascii="Calibri" w:hAnsi="Calibri" w:cs="Calibri"/>
                                <w:color w:val="C00000"/>
                                <w:kern w:val="24"/>
                              </w:rPr>
                              <w:t xml:space="preserve">           0.0044 </w:t>
                            </w:r>
                          </w:p>
                        </w:tc>
                        <w:tc>
                          <w:tcPr>
                            <w:tcW w:w="1538" w:type="dxa"/>
                            <w:vAlign w:val="bottom"/>
                          </w:tcPr>
                          <w:p w14:paraId="6C589A21" w14:textId="77777777" w:rsidR="00291E69" w:rsidRDefault="00291E69" w:rsidP="00B32108">
                            <w:r>
                              <w:rPr>
                                <w:rFonts w:ascii="Calibri" w:hAnsi="Calibri" w:cs="Calibri"/>
                                <w:color w:val="C00000"/>
                                <w:kern w:val="24"/>
                              </w:rPr>
                              <w:t xml:space="preserve">           0.0059 </w:t>
                            </w:r>
                          </w:p>
                        </w:tc>
                        <w:tc>
                          <w:tcPr>
                            <w:tcW w:w="1762" w:type="dxa"/>
                            <w:vAlign w:val="bottom"/>
                          </w:tcPr>
                          <w:p w14:paraId="1E1DE41E" w14:textId="77777777" w:rsidR="00291E69" w:rsidRDefault="00291E69" w:rsidP="00B32108">
                            <w:r>
                              <w:rPr>
                                <w:rFonts w:ascii="Calibri" w:hAnsi="Calibri" w:cs="Calibri"/>
                                <w:color w:val="C00000"/>
                                <w:kern w:val="24"/>
                              </w:rPr>
                              <w:t xml:space="preserve">           0.0077 </w:t>
                            </w:r>
                          </w:p>
                        </w:tc>
                        <w:tc>
                          <w:tcPr>
                            <w:tcW w:w="1640" w:type="dxa"/>
                            <w:vAlign w:val="bottom"/>
                          </w:tcPr>
                          <w:p w14:paraId="7BC51DC0" w14:textId="77777777" w:rsidR="00291E69" w:rsidRDefault="00291E69" w:rsidP="00B32108">
                            <w:r>
                              <w:rPr>
                                <w:rFonts w:ascii="Calibri" w:hAnsi="Calibri" w:cs="Calibri"/>
                                <w:color w:val="000000" w:themeColor="dark1"/>
                                <w:kern w:val="24"/>
                              </w:rPr>
                              <w:t xml:space="preserve">           0.5073 </w:t>
                            </w:r>
                          </w:p>
                        </w:tc>
                      </w:tr>
                      <w:tr w:rsidR="00291E69" w14:paraId="004AE777" w14:textId="77777777" w:rsidTr="00A94123">
                        <w:trPr>
                          <w:trHeight w:val="342"/>
                        </w:trPr>
                        <w:tc>
                          <w:tcPr>
                            <w:tcW w:w="1763" w:type="dxa"/>
                            <w:vAlign w:val="bottom"/>
                          </w:tcPr>
                          <w:p w14:paraId="00AC7C4A" w14:textId="77777777" w:rsidR="00291E69" w:rsidRDefault="00291E69" w:rsidP="00B32108">
                            <w:r>
                              <w:rPr>
                                <w:rFonts w:ascii="Calibri" w:hAnsi="Calibri" w:cs="Calibri"/>
                                <w:color w:val="000000" w:themeColor="dark1"/>
                                <w:kern w:val="24"/>
                              </w:rPr>
                              <w:t>Two Point Five</w:t>
                            </w:r>
                          </w:p>
                        </w:tc>
                        <w:tc>
                          <w:tcPr>
                            <w:tcW w:w="1539" w:type="dxa"/>
                            <w:vAlign w:val="bottom"/>
                          </w:tcPr>
                          <w:p w14:paraId="7428DA7A" w14:textId="77777777" w:rsidR="00291E69" w:rsidRDefault="00291E69" w:rsidP="00B32108"/>
                        </w:tc>
                        <w:tc>
                          <w:tcPr>
                            <w:tcW w:w="1608" w:type="dxa"/>
                            <w:vAlign w:val="bottom"/>
                          </w:tcPr>
                          <w:p w14:paraId="5E5271FB" w14:textId="77777777" w:rsidR="00291E69" w:rsidRDefault="00291E69" w:rsidP="00B32108"/>
                        </w:tc>
                        <w:tc>
                          <w:tcPr>
                            <w:tcW w:w="1538" w:type="dxa"/>
                            <w:vAlign w:val="bottom"/>
                          </w:tcPr>
                          <w:p w14:paraId="1BEB92B6" w14:textId="77777777" w:rsidR="00291E69" w:rsidRDefault="00291E69" w:rsidP="00B32108">
                            <w:r>
                              <w:rPr>
                                <w:rFonts w:ascii="Calibri" w:hAnsi="Calibri" w:cs="Calibri"/>
                                <w:color w:val="000000" w:themeColor="dark1"/>
                                <w:kern w:val="24"/>
                              </w:rPr>
                              <w:t xml:space="preserve">           0.9419 </w:t>
                            </w:r>
                          </w:p>
                        </w:tc>
                        <w:tc>
                          <w:tcPr>
                            <w:tcW w:w="1762" w:type="dxa"/>
                            <w:vAlign w:val="bottom"/>
                          </w:tcPr>
                          <w:p w14:paraId="37681281" w14:textId="77777777" w:rsidR="00291E69" w:rsidRDefault="00291E69" w:rsidP="00B32108">
                            <w:r>
                              <w:rPr>
                                <w:rFonts w:ascii="Calibri" w:hAnsi="Calibri" w:cs="Calibri"/>
                                <w:color w:val="C00000"/>
                                <w:kern w:val="24"/>
                              </w:rPr>
                              <w:t xml:space="preserve">           0.0000 </w:t>
                            </w:r>
                          </w:p>
                        </w:tc>
                        <w:tc>
                          <w:tcPr>
                            <w:tcW w:w="1640" w:type="dxa"/>
                            <w:vAlign w:val="bottom"/>
                          </w:tcPr>
                          <w:p w14:paraId="2E9AB628" w14:textId="77777777" w:rsidR="00291E69" w:rsidRDefault="00291E69" w:rsidP="00B32108">
                            <w:r>
                              <w:rPr>
                                <w:rFonts w:ascii="Calibri" w:hAnsi="Calibri" w:cs="Calibri"/>
                                <w:color w:val="C00000"/>
                                <w:kern w:val="24"/>
                              </w:rPr>
                              <w:t xml:space="preserve">           0.0000 </w:t>
                            </w:r>
                          </w:p>
                        </w:tc>
                      </w:tr>
                      <w:tr w:rsidR="00291E69" w14:paraId="080FCF5A" w14:textId="77777777" w:rsidTr="00A94123">
                        <w:trPr>
                          <w:trHeight w:val="325"/>
                        </w:trPr>
                        <w:tc>
                          <w:tcPr>
                            <w:tcW w:w="1763" w:type="dxa"/>
                            <w:vAlign w:val="bottom"/>
                          </w:tcPr>
                          <w:p w14:paraId="549E65EB" w14:textId="77777777" w:rsidR="00291E69" w:rsidRDefault="00291E69" w:rsidP="00B32108">
                            <w:r>
                              <w:rPr>
                                <w:rFonts w:ascii="Calibri" w:hAnsi="Calibri" w:cs="Calibri"/>
                                <w:color w:val="000000" w:themeColor="dark1"/>
                                <w:kern w:val="24"/>
                              </w:rPr>
                              <w:t>Three</w:t>
                            </w:r>
                          </w:p>
                        </w:tc>
                        <w:tc>
                          <w:tcPr>
                            <w:tcW w:w="1539" w:type="dxa"/>
                            <w:vAlign w:val="bottom"/>
                          </w:tcPr>
                          <w:p w14:paraId="5BB8D039" w14:textId="77777777" w:rsidR="00291E69" w:rsidRDefault="00291E69" w:rsidP="00B32108"/>
                        </w:tc>
                        <w:tc>
                          <w:tcPr>
                            <w:tcW w:w="1608" w:type="dxa"/>
                            <w:vAlign w:val="bottom"/>
                          </w:tcPr>
                          <w:p w14:paraId="5C18F97D" w14:textId="77777777" w:rsidR="00291E69" w:rsidRDefault="00291E69" w:rsidP="00B32108"/>
                        </w:tc>
                        <w:tc>
                          <w:tcPr>
                            <w:tcW w:w="1538" w:type="dxa"/>
                            <w:vAlign w:val="bottom"/>
                          </w:tcPr>
                          <w:p w14:paraId="452827FF" w14:textId="77777777" w:rsidR="00291E69" w:rsidRDefault="00291E69" w:rsidP="00B32108"/>
                        </w:tc>
                        <w:tc>
                          <w:tcPr>
                            <w:tcW w:w="1762" w:type="dxa"/>
                            <w:vAlign w:val="bottom"/>
                          </w:tcPr>
                          <w:p w14:paraId="30933795" w14:textId="77777777" w:rsidR="00291E69" w:rsidRDefault="00291E69" w:rsidP="00B32108">
                            <w:r>
                              <w:rPr>
                                <w:rFonts w:ascii="Calibri" w:hAnsi="Calibri" w:cs="Calibri"/>
                                <w:color w:val="C00000"/>
                                <w:kern w:val="24"/>
                              </w:rPr>
                              <w:t xml:space="preserve">           0.0000 </w:t>
                            </w:r>
                          </w:p>
                        </w:tc>
                        <w:tc>
                          <w:tcPr>
                            <w:tcW w:w="1640" w:type="dxa"/>
                            <w:vAlign w:val="bottom"/>
                          </w:tcPr>
                          <w:p w14:paraId="1AC80FB8" w14:textId="77777777" w:rsidR="00291E69" w:rsidRDefault="00291E69" w:rsidP="00B32108">
                            <w:r>
                              <w:rPr>
                                <w:rFonts w:ascii="Calibri" w:hAnsi="Calibri" w:cs="Calibri"/>
                                <w:color w:val="C00000"/>
                                <w:kern w:val="24"/>
                              </w:rPr>
                              <w:t xml:space="preserve">           0.0000 </w:t>
                            </w:r>
                          </w:p>
                        </w:tc>
                      </w:tr>
                      <w:tr w:rsidR="00291E69" w14:paraId="5C6B4686" w14:textId="77777777" w:rsidTr="00A94123">
                        <w:trPr>
                          <w:trHeight w:val="334"/>
                        </w:trPr>
                        <w:tc>
                          <w:tcPr>
                            <w:tcW w:w="1763" w:type="dxa"/>
                          </w:tcPr>
                          <w:p w14:paraId="61926A70" w14:textId="77777777" w:rsidR="00291E69" w:rsidRDefault="00291E69" w:rsidP="00B32108">
                            <w:r>
                              <w:t>Three Point Five</w:t>
                            </w:r>
                          </w:p>
                        </w:tc>
                        <w:tc>
                          <w:tcPr>
                            <w:tcW w:w="1539" w:type="dxa"/>
                            <w:vAlign w:val="bottom"/>
                          </w:tcPr>
                          <w:p w14:paraId="490A341D" w14:textId="77777777" w:rsidR="00291E69" w:rsidRDefault="00291E69" w:rsidP="00B32108"/>
                        </w:tc>
                        <w:tc>
                          <w:tcPr>
                            <w:tcW w:w="1608" w:type="dxa"/>
                            <w:vAlign w:val="bottom"/>
                          </w:tcPr>
                          <w:p w14:paraId="277E05D1" w14:textId="77777777" w:rsidR="00291E69" w:rsidRDefault="00291E69" w:rsidP="00B32108"/>
                        </w:tc>
                        <w:tc>
                          <w:tcPr>
                            <w:tcW w:w="1538" w:type="dxa"/>
                            <w:vAlign w:val="bottom"/>
                          </w:tcPr>
                          <w:p w14:paraId="28B1EF21" w14:textId="77777777" w:rsidR="00291E69" w:rsidRDefault="00291E69" w:rsidP="00B32108"/>
                        </w:tc>
                        <w:tc>
                          <w:tcPr>
                            <w:tcW w:w="1762" w:type="dxa"/>
                            <w:vAlign w:val="bottom"/>
                          </w:tcPr>
                          <w:p w14:paraId="4D2F9469" w14:textId="77777777" w:rsidR="00291E69" w:rsidRDefault="00291E69" w:rsidP="00B32108"/>
                        </w:tc>
                        <w:tc>
                          <w:tcPr>
                            <w:tcW w:w="1640" w:type="dxa"/>
                            <w:vAlign w:val="bottom"/>
                          </w:tcPr>
                          <w:p w14:paraId="355D6EAA" w14:textId="77777777" w:rsidR="00291E69" w:rsidRDefault="00291E69" w:rsidP="00B32108">
                            <w:r>
                              <w:rPr>
                                <w:rFonts w:ascii="Calibri" w:hAnsi="Calibri" w:cs="Calibri"/>
                                <w:color w:val="C00000"/>
                                <w:kern w:val="24"/>
                              </w:rPr>
                              <w:t xml:space="preserve">           0.0002 </w:t>
                            </w:r>
                          </w:p>
                        </w:tc>
                      </w:tr>
                    </w:tbl>
                    <w:p w14:paraId="5847557C" w14:textId="77777777" w:rsidR="00291E69" w:rsidRDefault="00291E69" w:rsidP="00187194">
                      <w:r>
                        <w:t>D</w:t>
                      </w:r>
                    </w:p>
                    <w:tbl>
                      <w:tblPr>
                        <w:tblStyle w:val="TableGrid"/>
                        <w:tblW w:w="0" w:type="auto"/>
                        <w:tblInd w:w="0" w:type="dxa"/>
                        <w:tblLook w:val="04A0" w:firstRow="1" w:lastRow="0" w:firstColumn="1" w:lastColumn="0" w:noHBand="0" w:noVBand="1"/>
                      </w:tblPr>
                      <w:tblGrid>
                        <w:gridCol w:w="3352"/>
                        <w:gridCol w:w="3353"/>
                        <w:gridCol w:w="3353"/>
                      </w:tblGrid>
                      <w:tr w:rsidR="00291E69" w14:paraId="5043C1DB" w14:textId="77777777" w:rsidTr="00B32108">
                        <w:tc>
                          <w:tcPr>
                            <w:tcW w:w="3352" w:type="dxa"/>
                            <w:vAlign w:val="bottom"/>
                          </w:tcPr>
                          <w:p w14:paraId="43A75B46" w14:textId="77777777" w:rsidR="00291E69" w:rsidRDefault="00291E69" w:rsidP="00B32108"/>
                        </w:tc>
                        <w:tc>
                          <w:tcPr>
                            <w:tcW w:w="3353" w:type="dxa"/>
                            <w:vAlign w:val="bottom"/>
                          </w:tcPr>
                          <w:p w14:paraId="0665757C" w14:textId="77777777" w:rsidR="00291E69" w:rsidRDefault="00291E69" w:rsidP="00B32108">
                            <w:r>
                              <w:rPr>
                                <w:rFonts w:ascii="Calibri" w:hAnsi="Calibri" w:cs="Calibri"/>
                                <w:color w:val="000000" w:themeColor="dark1"/>
                                <w:kern w:val="24"/>
                              </w:rPr>
                              <w:t>Medium</w:t>
                            </w:r>
                          </w:p>
                        </w:tc>
                        <w:tc>
                          <w:tcPr>
                            <w:tcW w:w="3353" w:type="dxa"/>
                            <w:vAlign w:val="bottom"/>
                          </w:tcPr>
                          <w:p w14:paraId="7D58BC7B" w14:textId="77777777" w:rsidR="00291E69" w:rsidRDefault="00291E69" w:rsidP="00B32108">
                            <w:r>
                              <w:rPr>
                                <w:rFonts w:ascii="Calibri" w:hAnsi="Calibri" w:cs="Calibri"/>
                                <w:color w:val="000000" w:themeColor="dark1"/>
                                <w:kern w:val="24"/>
                              </w:rPr>
                              <w:t>Large</w:t>
                            </w:r>
                          </w:p>
                        </w:tc>
                      </w:tr>
                      <w:tr w:rsidR="00291E69" w14:paraId="661F7456" w14:textId="77777777" w:rsidTr="00B32108">
                        <w:tc>
                          <w:tcPr>
                            <w:tcW w:w="3352" w:type="dxa"/>
                            <w:vAlign w:val="bottom"/>
                          </w:tcPr>
                          <w:p w14:paraId="5270BC1C" w14:textId="77777777" w:rsidR="00291E69" w:rsidRDefault="00291E69" w:rsidP="00B32108">
                            <w:r>
                              <w:rPr>
                                <w:rFonts w:ascii="Calibri" w:hAnsi="Calibri" w:cs="Calibri"/>
                                <w:color w:val="000000" w:themeColor="dark1"/>
                                <w:kern w:val="24"/>
                              </w:rPr>
                              <w:t xml:space="preserve">small </w:t>
                            </w:r>
                          </w:p>
                        </w:tc>
                        <w:tc>
                          <w:tcPr>
                            <w:tcW w:w="3353" w:type="dxa"/>
                            <w:vAlign w:val="bottom"/>
                          </w:tcPr>
                          <w:p w14:paraId="49ED57F0" w14:textId="77777777" w:rsidR="00291E69" w:rsidRDefault="00291E69" w:rsidP="00B32108">
                            <w:r>
                              <w:rPr>
                                <w:rFonts w:ascii="Calibri" w:hAnsi="Calibri" w:cs="Calibri"/>
                                <w:color w:val="C00000"/>
                                <w:kern w:val="24"/>
                              </w:rPr>
                              <w:t xml:space="preserve">           0.0017 </w:t>
                            </w:r>
                          </w:p>
                        </w:tc>
                        <w:tc>
                          <w:tcPr>
                            <w:tcW w:w="3353" w:type="dxa"/>
                            <w:vAlign w:val="bottom"/>
                          </w:tcPr>
                          <w:p w14:paraId="31535CE4" w14:textId="77777777" w:rsidR="00291E69" w:rsidRDefault="00291E69" w:rsidP="00B32108">
                            <w:r>
                              <w:rPr>
                                <w:rFonts w:ascii="Calibri" w:hAnsi="Calibri" w:cs="Calibri"/>
                                <w:color w:val="000000" w:themeColor="dark1"/>
                                <w:kern w:val="24"/>
                              </w:rPr>
                              <w:t xml:space="preserve">           0.7097 </w:t>
                            </w:r>
                          </w:p>
                        </w:tc>
                      </w:tr>
                      <w:tr w:rsidR="00291E69" w14:paraId="5DFD5062" w14:textId="77777777" w:rsidTr="00B32108">
                        <w:tc>
                          <w:tcPr>
                            <w:tcW w:w="3352" w:type="dxa"/>
                            <w:vAlign w:val="bottom"/>
                          </w:tcPr>
                          <w:p w14:paraId="5FBEFB74" w14:textId="77777777" w:rsidR="00291E69" w:rsidRDefault="00291E69" w:rsidP="00B32108">
                            <w:r>
                              <w:rPr>
                                <w:rFonts w:ascii="Calibri" w:hAnsi="Calibri" w:cs="Calibri"/>
                                <w:color w:val="000000" w:themeColor="dark1"/>
                                <w:kern w:val="24"/>
                              </w:rPr>
                              <w:t>medium</w:t>
                            </w:r>
                          </w:p>
                        </w:tc>
                        <w:tc>
                          <w:tcPr>
                            <w:tcW w:w="3353" w:type="dxa"/>
                            <w:vAlign w:val="bottom"/>
                          </w:tcPr>
                          <w:p w14:paraId="3CC186C7" w14:textId="77777777" w:rsidR="00291E69" w:rsidRDefault="00291E69" w:rsidP="00B32108"/>
                        </w:tc>
                        <w:tc>
                          <w:tcPr>
                            <w:tcW w:w="3353" w:type="dxa"/>
                            <w:vAlign w:val="bottom"/>
                          </w:tcPr>
                          <w:p w14:paraId="675C60E0" w14:textId="77777777" w:rsidR="00291E69" w:rsidRDefault="00291E69" w:rsidP="00B32108">
                            <w:r>
                              <w:rPr>
                                <w:rFonts w:ascii="Calibri" w:hAnsi="Calibri" w:cs="Calibri"/>
                                <w:color w:val="C00000"/>
                                <w:kern w:val="24"/>
                              </w:rPr>
                              <w:t xml:space="preserve">           0.0000 </w:t>
                            </w:r>
                          </w:p>
                        </w:tc>
                      </w:tr>
                    </w:tbl>
                    <w:p w14:paraId="5A01A5BA" w14:textId="77777777" w:rsidR="00291E69" w:rsidRDefault="00291E69" w:rsidP="00187194"/>
                  </w:txbxContent>
                </v:textbox>
                <w10:wrap type="square" anchorx="margin"/>
              </v:shape>
            </w:pict>
          </mc:Fallback>
        </mc:AlternateContent>
      </w:r>
      <w:proofErr w:type="gramStart"/>
      <w:r w:rsidRPr="005249A9">
        <w:rPr>
          <w:rFonts w:ascii="Times New Roman" w:eastAsia="Times New Roman" w:hAnsi="Times New Roman" w:cs="Times New Roman"/>
          <w:b/>
          <w:sz w:val="24"/>
          <w:szCs w:val="24"/>
          <w:lang w:val="en"/>
        </w:rPr>
        <w:t xml:space="preserve">Figure </w:t>
      </w:r>
      <w:r w:rsidR="00CE4EF4">
        <w:rPr>
          <w:rFonts w:ascii="Times New Roman" w:eastAsia="Times New Roman" w:hAnsi="Times New Roman" w:cs="Times New Roman"/>
          <w:b/>
          <w:sz w:val="24"/>
          <w:szCs w:val="24"/>
          <w:lang w:val="en"/>
        </w:rPr>
        <w:t>8</w:t>
      </w:r>
      <w:r w:rsidRPr="00557893">
        <w:rPr>
          <w:rFonts w:ascii="Times New Roman" w:eastAsia="Times New Roman" w:hAnsi="Times New Roman" w:cs="Times New Roman"/>
          <w:bCs/>
          <w:sz w:val="24"/>
          <w:szCs w:val="24"/>
          <w:lang w:val="en"/>
        </w:rPr>
        <w:t>.</w:t>
      </w:r>
      <w:proofErr w:type="gramEnd"/>
      <w:r w:rsidRPr="00557893">
        <w:rPr>
          <w:rFonts w:ascii="Times New Roman" w:eastAsia="Times New Roman" w:hAnsi="Times New Roman" w:cs="Times New Roman"/>
          <w:bCs/>
          <w:sz w:val="24"/>
          <w:szCs w:val="24"/>
          <w:lang w:val="en"/>
        </w:rPr>
        <w:t xml:space="preserve"> </w:t>
      </w:r>
      <w:r w:rsidR="00CE4EF4">
        <w:rPr>
          <w:rFonts w:ascii="Times New Roman" w:eastAsia="Times New Roman" w:hAnsi="Times New Roman" w:cs="Times New Roman"/>
          <w:i/>
          <w:iCs/>
          <w:sz w:val="24"/>
          <w:szCs w:val="24"/>
          <w:lang w:val="en"/>
        </w:rPr>
        <w:t>Gut</w:t>
      </w:r>
      <w:r w:rsidRPr="00557893">
        <w:rPr>
          <w:rFonts w:ascii="Times New Roman" w:eastAsia="Times New Roman" w:hAnsi="Times New Roman" w:cs="Times New Roman"/>
          <w:i/>
          <w:iCs/>
          <w:sz w:val="24"/>
          <w:szCs w:val="24"/>
          <w:lang w:val="en"/>
        </w:rPr>
        <w:t xml:space="preserve"> microbiota of D. </w:t>
      </w:r>
      <w:proofErr w:type="spellStart"/>
      <w:r w:rsidRPr="00557893">
        <w:rPr>
          <w:rFonts w:ascii="Times New Roman" w:eastAsia="Times New Roman" w:hAnsi="Times New Roman" w:cs="Times New Roman"/>
          <w:i/>
          <w:iCs/>
          <w:sz w:val="24"/>
          <w:szCs w:val="24"/>
          <w:lang w:val="en"/>
        </w:rPr>
        <w:t>antillarum</w:t>
      </w:r>
      <w:proofErr w:type="spellEnd"/>
      <w:r w:rsidRPr="00557893">
        <w:rPr>
          <w:rFonts w:ascii="Times New Roman" w:eastAsia="Times New Roman" w:hAnsi="Times New Roman" w:cs="Times New Roman"/>
          <w:i/>
          <w:iCs/>
          <w:sz w:val="24"/>
          <w:szCs w:val="24"/>
          <w:lang w:val="en"/>
        </w:rPr>
        <w:t xml:space="preserve"> based on size and relative proportion. </w:t>
      </w:r>
      <w:del w:id="150" w:author="Juan C. Martínez Cruzado" w:date="2020-11-30T10:24:00Z">
        <w:r w:rsidRPr="00557893" w:rsidDel="00BF2B57">
          <w:rPr>
            <w:rFonts w:ascii="Times New Roman" w:eastAsia="Times New Roman" w:hAnsi="Times New Roman" w:cs="Times New Roman"/>
            <w:sz w:val="24"/>
            <w:szCs w:val="24"/>
            <w:lang w:val="en"/>
          </w:rPr>
          <w:delText>In these figures is depicted the r</w:delText>
        </w:r>
      </w:del>
      <w:proofErr w:type="gramStart"/>
      <w:ins w:id="151" w:author="Juan C. Martínez Cruzado" w:date="2020-11-30T10:24:00Z">
        <w:r w:rsidR="00BF2B57">
          <w:rPr>
            <w:rFonts w:ascii="Times New Roman" w:eastAsia="Times New Roman" w:hAnsi="Times New Roman" w:cs="Times New Roman"/>
            <w:sz w:val="24"/>
            <w:szCs w:val="24"/>
            <w:lang w:val="en"/>
          </w:rPr>
          <w:t>R</w:t>
        </w:r>
      </w:ins>
      <w:r w:rsidRPr="00557893">
        <w:rPr>
          <w:rFonts w:ascii="Times New Roman" w:eastAsia="Times New Roman" w:hAnsi="Times New Roman" w:cs="Times New Roman"/>
          <w:sz w:val="24"/>
          <w:szCs w:val="24"/>
          <w:lang w:val="en"/>
        </w:rPr>
        <w:t>elative taxonomic values for the different sizes in inches (A).</w:t>
      </w:r>
      <w:proofErr w:type="gramEnd"/>
      <w:r w:rsidRPr="00557893">
        <w:rPr>
          <w:rFonts w:ascii="Times New Roman" w:eastAsia="Times New Roman" w:hAnsi="Times New Roman" w:cs="Times New Roman"/>
          <w:sz w:val="24"/>
          <w:szCs w:val="24"/>
          <w:lang w:val="en"/>
        </w:rPr>
        <w:t xml:space="preserve"> Animal body diameters were measured and placed in the following categories one point </w:t>
      </w:r>
      <w:commentRangeStart w:id="152"/>
      <w:r w:rsidRPr="00557893">
        <w:rPr>
          <w:rFonts w:ascii="Times New Roman" w:eastAsia="Times New Roman" w:hAnsi="Times New Roman" w:cs="Times New Roman"/>
          <w:sz w:val="24"/>
          <w:szCs w:val="24"/>
          <w:lang w:val="en"/>
        </w:rPr>
        <w:t xml:space="preserve">five (n=3), two (n=6), </w:t>
      </w:r>
      <w:commentRangeEnd w:id="152"/>
      <w:r w:rsidR="00BF2B57">
        <w:rPr>
          <w:rStyle w:val="CommentReference"/>
        </w:rPr>
        <w:commentReference w:id="152"/>
      </w:r>
      <w:r w:rsidRPr="00557893">
        <w:rPr>
          <w:rFonts w:ascii="Times New Roman" w:eastAsia="Times New Roman" w:hAnsi="Times New Roman" w:cs="Times New Roman"/>
          <w:sz w:val="24"/>
          <w:szCs w:val="24"/>
          <w:lang w:val="en"/>
        </w:rPr>
        <w:t>two point five (n=15), three (n=16), three point five (n=3), four point five (n=1).</w:t>
      </w:r>
      <w:r w:rsidR="00297D6D"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sz w:val="24"/>
          <w:szCs w:val="24"/>
          <w:lang w:val="en"/>
        </w:rPr>
        <w:t xml:space="preserve">Animals in the proportion category were placed into categories relative to their size, namely </w:t>
      </w:r>
      <w:r w:rsidRPr="00557893">
        <w:rPr>
          <w:rFonts w:ascii="Times New Roman" w:eastAsia="Times New Roman" w:hAnsi="Times New Roman" w:cs="Times New Roman"/>
          <w:sz w:val="24"/>
          <w:szCs w:val="24"/>
        </w:rPr>
        <w:t>small (1.5 - 2 in), medium (2.5 - 3 in) and large (3.5 - 4.5 in)</w:t>
      </w:r>
      <w:ins w:id="153" w:author="Juan C. Martínez Cruzado" w:date="2020-11-30T10:24:00Z">
        <w:r w:rsidR="00BF2B57">
          <w:rPr>
            <w:rFonts w:ascii="Times New Roman" w:eastAsia="Times New Roman" w:hAnsi="Times New Roman" w:cs="Times New Roman"/>
            <w:sz w:val="24"/>
            <w:szCs w:val="24"/>
          </w:rPr>
          <w:t xml:space="preserve"> (B)</w:t>
        </w:r>
      </w:ins>
      <w:r w:rsidRPr="00557893">
        <w:rPr>
          <w:rFonts w:ascii="Times New Roman" w:eastAsia="Times New Roman" w:hAnsi="Times New Roman" w:cs="Times New Roman"/>
          <w:sz w:val="24"/>
          <w:szCs w:val="24"/>
        </w:rPr>
        <w:t>.</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The animal sample numbers include small </w:t>
      </w:r>
      <w:commentRangeStart w:id="154"/>
      <w:r w:rsidRPr="00557893">
        <w:rPr>
          <w:rFonts w:ascii="Times New Roman" w:eastAsia="Times New Roman" w:hAnsi="Times New Roman" w:cs="Times New Roman"/>
          <w:sz w:val="24"/>
          <w:szCs w:val="24"/>
        </w:rPr>
        <w:t xml:space="preserve">(n=8), </w:t>
      </w:r>
      <w:commentRangeEnd w:id="154"/>
      <w:r w:rsidR="00BF2B57">
        <w:rPr>
          <w:rStyle w:val="CommentReference"/>
        </w:rPr>
        <w:commentReference w:id="154"/>
      </w:r>
      <w:r w:rsidRPr="00557893">
        <w:rPr>
          <w:rFonts w:ascii="Times New Roman" w:eastAsia="Times New Roman" w:hAnsi="Times New Roman" w:cs="Times New Roman"/>
          <w:sz w:val="24"/>
          <w:szCs w:val="24"/>
        </w:rPr>
        <w:t>medium (n=31) and large (n=4)</w:t>
      </w:r>
      <w:r w:rsidRPr="00557893">
        <w:rPr>
          <w:rFonts w:ascii="Times New Roman" w:eastAsia="Times New Roman" w:hAnsi="Times New Roman" w:cs="Times New Roman"/>
          <w:sz w:val="24"/>
          <w:szCs w:val="24"/>
          <w:lang w:val="en"/>
        </w:rPr>
        <w:t>. A pairwise statistical analysis was performed using Pearson Chi-squared analysis for the size (C) and the</w:t>
      </w:r>
      <w:ins w:id="155" w:author="Juan C. Martínez Cruzado" w:date="2020-11-30T10:24:00Z">
        <w:r w:rsidR="00BF2B57">
          <w:rPr>
            <w:rFonts w:ascii="Times New Roman" w:eastAsia="Times New Roman" w:hAnsi="Times New Roman" w:cs="Times New Roman"/>
            <w:sz w:val="24"/>
            <w:szCs w:val="24"/>
            <w:lang w:val="en"/>
          </w:rPr>
          <w:t xml:space="preserve"> relative</w:t>
        </w:r>
      </w:ins>
      <w:r w:rsidRPr="00557893">
        <w:rPr>
          <w:rFonts w:ascii="Times New Roman" w:eastAsia="Times New Roman" w:hAnsi="Times New Roman" w:cs="Times New Roman"/>
          <w:sz w:val="24"/>
          <w:szCs w:val="24"/>
          <w:lang w:val="en"/>
        </w:rPr>
        <w:t xml:space="preserve"> proportion (D).</w:t>
      </w:r>
    </w:p>
    <w:p w14:paraId="1D6B804D" w14:textId="39A3DAE9" w:rsidR="00187194" w:rsidRPr="00557893" w:rsidRDefault="00921705" w:rsidP="005249A9">
      <w:pPr>
        <w:ind w:firstLine="720"/>
        <w:jc w:val="both"/>
        <w:rPr>
          <w:rFonts w:ascii="Times New Roman" w:eastAsia="Times New Roman" w:hAnsi="Times New Roman" w:cs="Times New Roman"/>
          <w:sz w:val="24"/>
          <w:szCs w:val="24"/>
          <w:lang w:val="en"/>
        </w:rPr>
      </w:pPr>
      <w:r w:rsidRPr="00557893">
        <w:rPr>
          <w:rFonts w:ascii="Times New Roman" w:eastAsia="Times New Roman" w:hAnsi="Times New Roman" w:cs="Times New Roman"/>
          <w:bCs/>
          <w:noProof/>
          <w:sz w:val="24"/>
          <w:szCs w:val="24"/>
        </w:rPr>
        <w:lastRenderedPageBreak/>
        <mc:AlternateContent>
          <mc:Choice Requires="wps">
            <w:drawing>
              <wp:anchor distT="45720" distB="45720" distL="114300" distR="114300" simplePos="0" relativeHeight="251689984" behindDoc="0" locked="0" layoutInCell="1" allowOverlap="1" wp14:anchorId="429176EB" wp14:editId="4AF6BC1E">
                <wp:simplePos x="0" y="0"/>
                <wp:positionH relativeFrom="margin">
                  <wp:align>left</wp:align>
                </wp:positionH>
                <wp:positionV relativeFrom="paragraph">
                  <wp:posOffset>2354262</wp:posOffset>
                </wp:positionV>
                <wp:extent cx="5900420" cy="5176520"/>
                <wp:effectExtent l="0" t="0" r="24130" b="24130"/>
                <wp:wrapSquare wrapText="bothSides"/>
                <wp:docPr id="1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5176520"/>
                        </a:xfrm>
                        <a:prstGeom prst="rect">
                          <a:avLst/>
                        </a:prstGeom>
                        <a:solidFill>
                          <a:srgbClr val="FFFFFF"/>
                        </a:solidFill>
                        <a:ln w="9525">
                          <a:solidFill>
                            <a:srgbClr val="000000"/>
                          </a:solidFill>
                          <a:miter lim="800000"/>
                          <a:headEnd/>
                          <a:tailEnd/>
                        </a:ln>
                      </wps:spPr>
                      <wps:txbx>
                        <w:txbxContent>
                          <w:p w14:paraId="317000C8" w14:textId="77777777" w:rsidR="00291E69" w:rsidRDefault="00291E69" w:rsidP="00921705">
                            <w:r>
                              <w:t>A</w:t>
                            </w:r>
                          </w:p>
                          <w:p w14:paraId="30DABEDE" w14:textId="77777777" w:rsidR="00291E69" w:rsidRDefault="00291E69" w:rsidP="00921705">
                            <w:r w:rsidRPr="0043649E">
                              <w:rPr>
                                <w:noProof/>
                              </w:rPr>
                              <w:drawing>
                                <wp:inline distT="0" distB="0" distL="0" distR="0" wp14:anchorId="758DF09D" wp14:editId="0A056DEA">
                                  <wp:extent cx="5700713" cy="3844482"/>
                                  <wp:effectExtent l="0" t="0" r="0" b="3810"/>
                                  <wp:docPr id="1082"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5A2D3A-D84E-4AB5-AF22-3DA24627584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52D905B1" w14:textId="77777777" w:rsidR="00291E69" w:rsidRDefault="00291E69" w:rsidP="00921705">
                            <w:r>
                              <w:t>B</w:t>
                            </w:r>
                          </w:p>
                          <w:tbl>
                            <w:tblPr>
                              <w:tblStyle w:val="TableGrid"/>
                              <w:tblW w:w="0" w:type="auto"/>
                              <w:tblInd w:w="0" w:type="dxa"/>
                              <w:tblLook w:val="04A0" w:firstRow="1" w:lastRow="0" w:firstColumn="1" w:lastColumn="0" w:noHBand="0" w:noVBand="1"/>
                            </w:tblPr>
                            <w:tblGrid>
                              <w:gridCol w:w="4444"/>
                              <w:gridCol w:w="4444"/>
                            </w:tblGrid>
                            <w:tr w:rsidR="00291E69" w14:paraId="3C6ED6B5" w14:textId="77777777" w:rsidTr="00921705">
                              <w:trPr>
                                <w:trHeight w:val="245"/>
                              </w:trPr>
                              <w:tc>
                                <w:tcPr>
                                  <w:tcW w:w="4444" w:type="dxa"/>
                                  <w:vAlign w:val="bottom"/>
                                </w:tcPr>
                                <w:p w14:paraId="6ABC363C" w14:textId="77777777" w:rsidR="00291E69" w:rsidRDefault="00291E69" w:rsidP="004254A6">
                                  <w:r>
                                    <w:rPr>
                                      <w:rFonts w:ascii="Calibri" w:hAnsi="Calibri" w:cs="Calibri"/>
                                      <w:color w:val="000000"/>
                                    </w:rPr>
                                    <w:t>West-South</w:t>
                                  </w:r>
                                </w:p>
                              </w:tc>
                              <w:tc>
                                <w:tcPr>
                                  <w:tcW w:w="4444" w:type="dxa"/>
                                  <w:vAlign w:val="bottom"/>
                                </w:tcPr>
                                <w:p w14:paraId="51797AF4" w14:textId="77777777" w:rsidR="00291E69" w:rsidRDefault="00291E69" w:rsidP="004254A6">
                                  <w:r>
                                    <w:rPr>
                                      <w:rFonts w:ascii="Calibri" w:hAnsi="Calibri" w:cs="Calibri"/>
                                      <w:color w:val="000000"/>
                                    </w:rPr>
                                    <w:t>0.79821168</w:t>
                                  </w:r>
                                </w:p>
                              </w:tc>
                            </w:tr>
                            <w:tr w:rsidR="00291E69" w14:paraId="274DA8FA" w14:textId="77777777" w:rsidTr="00921705">
                              <w:trPr>
                                <w:trHeight w:val="245"/>
                              </w:trPr>
                              <w:tc>
                                <w:tcPr>
                                  <w:tcW w:w="4444" w:type="dxa"/>
                                  <w:vAlign w:val="bottom"/>
                                </w:tcPr>
                                <w:p w14:paraId="032F9F18" w14:textId="77777777" w:rsidR="00291E69" w:rsidRDefault="00291E69" w:rsidP="004254A6">
                                  <w:r>
                                    <w:rPr>
                                      <w:rFonts w:ascii="Calibri" w:hAnsi="Calibri" w:cs="Calibri"/>
                                      <w:color w:val="000000"/>
                                    </w:rPr>
                                    <w:t>West-East</w:t>
                                  </w:r>
                                </w:p>
                              </w:tc>
                              <w:tc>
                                <w:tcPr>
                                  <w:tcW w:w="4444" w:type="dxa"/>
                                  <w:vAlign w:val="bottom"/>
                                </w:tcPr>
                                <w:p w14:paraId="54F71E2E" w14:textId="77777777" w:rsidR="00291E69" w:rsidRDefault="00291E69" w:rsidP="004254A6">
                                  <w:r>
                                    <w:rPr>
                                      <w:rFonts w:ascii="Calibri" w:hAnsi="Calibri" w:cs="Calibri"/>
                                      <w:color w:val="FF0000"/>
                                    </w:rPr>
                                    <w:t>0.00819983</w:t>
                                  </w:r>
                                </w:p>
                              </w:tc>
                            </w:tr>
                            <w:tr w:rsidR="00291E69" w14:paraId="007E12C1" w14:textId="77777777" w:rsidTr="00921705">
                              <w:trPr>
                                <w:trHeight w:val="252"/>
                              </w:trPr>
                              <w:tc>
                                <w:tcPr>
                                  <w:tcW w:w="4444" w:type="dxa"/>
                                  <w:vAlign w:val="bottom"/>
                                </w:tcPr>
                                <w:p w14:paraId="69583644" w14:textId="77777777" w:rsidR="00291E69" w:rsidRDefault="00291E69" w:rsidP="004254A6">
                                  <w:r>
                                    <w:rPr>
                                      <w:rFonts w:ascii="Calibri" w:hAnsi="Calibri" w:cs="Calibri"/>
                                      <w:color w:val="000000"/>
                                    </w:rPr>
                                    <w:t>South-East</w:t>
                                  </w:r>
                                </w:p>
                              </w:tc>
                              <w:tc>
                                <w:tcPr>
                                  <w:tcW w:w="4444" w:type="dxa"/>
                                  <w:vAlign w:val="bottom"/>
                                </w:tcPr>
                                <w:p w14:paraId="7826B86D" w14:textId="77777777" w:rsidR="00291E69" w:rsidRDefault="00291E69" w:rsidP="004254A6">
                                  <w:r>
                                    <w:rPr>
                                      <w:rFonts w:ascii="Calibri" w:hAnsi="Calibri" w:cs="Calibri"/>
                                      <w:color w:val="000000"/>
                                    </w:rPr>
                                    <w:t>0.05602085</w:t>
                                  </w:r>
                                </w:p>
                              </w:tc>
                            </w:tr>
                          </w:tbl>
                          <w:p w14:paraId="7FA231FA" w14:textId="77777777" w:rsidR="00291E69" w:rsidRDefault="00291E69" w:rsidP="00921705"/>
                          <w:p w14:paraId="0C64490C" w14:textId="77777777" w:rsidR="00291E69" w:rsidRDefault="00291E69" w:rsidP="00921705"/>
                          <w:p w14:paraId="7E530EB9" w14:textId="77777777" w:rsidR="00291E69" w:rsidRDefault="00291E69" w:rsidP="00921705"/>
                          <w:p w14:paraId="5368C658" w14:textId="77777777" w:rsidR="00291E69" w:rsidRDefault="00291E69" w:rsidP="009217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0;margin-top:185.35pt;width:464.6pt;height:407.6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">
                <v:textbox>
                  <w:txbxContent>
                    <w:p w14:paraId="317000C8" w14:textId="77777777" w:rsidR="00291E69" w:rsidRDefault="00291E69" w:rsidP="00921705">
                      <w:r>
                        <w:t>A</w:t>
                      </w:r>
                    </w:p>
                    <w:p w14:paraId="30DABEDE" w14:textId="77777777" w:rsidR="00291E69" w:rsidRDefault="00291E69" w:rsidP="00921705">
                      <w:r w:rsidRPr="0043649E">
                        <w:rPr>
                          <w:noProof/>
                        </w:rPr>
                        <w:drawing>
                          <wp:inline distT="0" distB="0" distL="0" distR="0" wp14:anchorId="758DF09D" wp14:editId="0A056DEA">
                            <wp:extent cx="5700713" cy="3844482"/>
                            <wp:effectExtent l="0" t="0" r="0" b="3810"/>
                            <wp:docPr id="1082"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5A2D3A-D84E-4AB5-AF22-3DA24627584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52D905B1" w14:textId="77777777" w:rsidR="00291E69" w:rsidRDefault="00291E69" w:rsidP="00921705">
                      <w:r>
                        <w:t>B</w:t>
                      </w:r>
                    </w:p>
                    <w:tbl>
                      <w:tblPr>
                        <w:tblStyle w:val="TableGrid"/>
                        <w:tblW w:w="0" w:type="auto"/>
                        <w:tblInd w:w="0" w:type="dxa"/>
                        <w:tblLook w:val="04A0" w:firstRow="1" w:lastRow="0" w:firstColumn="1" w:lastColumn="0" w:noHBand="0" w:noVBand="1"/>
                      </w:tblPr>
                      <w:tblGrid>
                        <w:gridCol w:w="4444"/>
                        <w:gridCol w:w="4444"/>
                      </w:tblGrid>
                      <w:tr w:rsidR="00291E69" w14:paraId="3C6ED6B5" w14:textId="77777777" w:rsidTr="00921705">
                        <w:trPr>
                          <w:trHeight w:val="245"/>
                        </w:trPr>
                        <w:tc>
                          <w:tcPr>
                            <w:tcW w:w="4444" w:type="dxa"/>
                            <w:vAlign w:val="bottom"/>
                          </w:tcPr>
                          <w:p w14:paraId="6ABC363C" w14:textId="77777777" w:rsidR="00291E69" w:rsidRDefault="00291E69" w:rsidP="004254A6">
                            <w:r>
                              <w:rPr>
                                <w:rFonts w:ascii="Calibri" w:hAnsi="Calibri" w:cs="Calibri"/>
                                <w:color w:val="000000"/>
                              </w:rPr>
                              <w:t>West-South</w:t>
                            </w:r>
                          </w:p>
                        </w:tc>
                        <w:tc>
                          <w:tcPr>
                            <w:tcW w:w="4444" w:type="dxa"/>
                            <w:vAlign w:val="bottom"/>
                          </w:tcPr>
                          <w:p w14:paraId="51797AF4" w14:textId="77777777" w:rsidR="00291E69" w:rsidRDefault="00291E69" w:rsidP="004254A6">
                            <w:r>
                              <w:rPr>
                                <w:rFonts w:ascii="Calibri" w:hAnsi="Calibri" w:cs="Calibri"/>
                                <w:color w:val="000000"/>
                              </w:rPr>
                              <w:t>0.79821168</w:t>
                            </w:r>
                          </w:p>
                        </w:tc>
                      </w:tr>
                      <w:tr w:rsidR="00291E69" w14:paraId="274DA8FA" w14:textId="77777777" w:rsidTr="00921705">
                        <w:trPr>
                          <w:trHeight w:val="245"/>
                        </w:trPr>
                        <w:tc>
                          <w:tcPr>
                            <w:tcW w:w="4444" w:type="dxa"/>
                            <w:vAlign w:val="bottom"/>
                          </w:tcPr>
                          <w:p w14:paraId="032F9F18" w14:textId="77777777" w:rsidR="00291E69" w:rsidRDefault="00291E69" w:rsidP="004254A6">
                            <w:r>
                              <w:rPr>
                                <w:rFonts w:ascii="Calibri" w:hAnsi="Calibri" w:cs="Calibri"/>
                                <w:color w:val="000000"/>
                              </w:rPr>
                              <w:t>West-East</w:t>
                            </w:r>
                          </w:p>
                        </w:tc>
                        <w:tc>
                          <w:tcPr>
                            <w:tcW w:w="4444" w:type="dxa"/>
                            <w:vAlign w:val="bottom"/>
                          </w:tcPr>
                          <w:p w14:paraId="54F71E2E" w14:textId="77777777" w:rsidR="00291E69" w:rsidRDefault="00291E69" w:rsidP="004254A6">
                            <w:r>
                              <w:rPr>
                                <w:rFonts w:ascii="Calibri" w:hAnsi="Calibri" w:cs="Calibri"/>
                                <w:color w:val="FF0000"/>
                              </w:rPr>
                              <w:t>0.00819983</w:t>
                            </w:r>
                          </w:p>
                        </w:tc>
                      </w:tr>
                      <w:tr w:rsidR="00291E69" w14:paraId="007E12C1" w14:textId="77777777" w:rsidTr="00921705">
                        <w:trPr>
                          <w:trHeight w:val="252"/>
                        </w:trPr>
                        <w:tc>
                          <w:tcPr>
                            <w:tcW w:w="4444" w:type="dxa"/>
                            <w:vAlign w:val="bottom"/>
                          </w:tcPr>
                          <w:p w14:paraId="69583644" w14:textId="77777777" w:rsidR="00291E69" w:rsidRDefault="00291E69" w:rsidP="004254A6">
                            <w:r>
                              <w:rPr>
                                <w:rFonts w:ascii="Calibri" w:hAnsi="Calibri" w:cs="Calibri"/>
                                <w:color w:val="000000"/>
                              </w:rPr>
                              <w:t>South-East</w:t>
                            </w:r>
                          </w:p>
                        </w:tc>
                        <w:tc>
                          <w:tcPr>
                            <w:tcW w:w="4444" w:type="dxa"/>
                            <w:vAlign w:val="bottom"/>
                          </w:tcPr>
                          <w:p w14:paraId="7826B86D" w14:textId="77777777" w:rsidR="00291E69" w:rsidRDefault="00291E69" w:rsidP="004254A6">
                            <w:r>
                              <w:rPr>
                                <w:rFonts w:ascii="Calibri" w:hAnsi="Calibri" w:cs="Calibri"/>
                                <w:color w:val="000000"/>
                              </w:rPr>
                              <w:t>0.05602085</w:t>
                            </w:r>
                          </w:p>
                        </w:tc>
                      </w:tr>
                    </w:tbl>
                    <w:p w14:paraId="7FA231FA" w14:textId="77777777" w:rsidR="00291E69" w:rsidRDefault="00291E69" w:rsidP="00921705"/>
                    <w:p w14:paraId="0C64490C" w14:textId="77777777" w:rsidR="00291E69" w:rsidRDefault="00291E69" w:rsidP="00921705"/>
                    <w:p w14:paraId="7E530EB9" w14:textId="77777777" w:rsidR="00291E69" w:rsidRDefault="00291E69" w:rsidP="00921705"/>
                    <w:p w14:paraId="5368C658" w14:textId="77777777" w:rsidR="00291E69" w:rsidRDefault="00291E69" w:rsidP="00921705"/>
                  </w:txbxContent>
                </v:textbox>
                <w10:wrap type="square" anchorx="margin"/>
              </v:shape>
            </w:pict>
          </mc:Fallback>
        </mc:AlternateContent>
      </w:r>
      <w:r w:rsidR="00187194" w:rsidRPr="00557893">
        <w:rPr>
          <w:rFonts w:ascii="Times New Roman" w:hAnsi="Times New Roman" w:cs="Times New Roman"/>
          <w:color w:val="000000" w:themeColor="text1"/>
          <w:sz w:val="24"/>
          <w:szCs w:val="24"/>
        </w:rPr>
        <w:t>An additional chi-square</w:t>
      </w:r>
      <w:del w:id="156" w:author="Juan C. Martínez Cruzado" w:date="2020-11-30T10:26:00Z">
        <w:r w:rsidR="00187194" w:rsidRPr="00557893" w:rsidDel="00BF2B57">
          <w:rPr>
            <w:rFonts w:ascii="Times New Roman" w:hAnsi="Times New Roman" w:cs="Times New Roman"/>
            <w:color w:val="000000" w:themeColor="text1"/>
            <w:sz w:val="24"/>
            <w:szCs w:val="24"/>
          </w:rPr>
          <w:delText>d</w:delText>
        </w:r>
      </w:del>
      <w:r w:rsidR="00187194" w:rsidRPr="00557893">
        <w:rPr>
          <w:rFonts w:ascii="Times New Roman" w:hAnsi="Times New Roman" w:cs="Times New Roman"/>
          <w:color w:val="000000" w:themeColor="text1"/>
          <w:sz w:val="24"/>
          <w:szCs w:val="24"/>
        </w:rPr>
        <w:t xml:space="preserve"> analysis was performed by grouping the taxonomic microbial data into groups based on island surface current, which is known to sweep across the island from the east towards the west, with a stronger current sweeping across the north of the island (</w:t>
      </w:r>
      <w:r w:rsidR="00187194" w:rsidRPr="007041F2">
        <w:rPr>
          <w:rFonts w:ascii="Times New Roman" w:hAnsi="Times New Roman" w:cs="Times New Roman"/>
          <w:b/>
          <w:color w:val="000000" w:themeColor="text1"/>
          <w:sz w:val="24"/>
          <w:szCs w:val="24"/>
        </w:rPr>
        <w:t>Figure 9</w:t>
      </w:r>
      <w:r w:rsidR="00187194" w:rsidRPr="00557893">
        <w:rPr>
          <w:rFonts w:ascii="Times New Roman" w:hAnsi="Times New Roman" w:cs="Times New Roman"/>
          <w:color w:val="000000" w:themeColor="text1"/>
          <w:sz w:val="24"/>
          <w:szCs w:val="24"/>
        </w:rPr>
        <w:t xml:space="preserve">). The previous analysis of grouping the taxonomic microbial data samples into the collection sites according to North, South, East and West indicated that there was no difference in the </w:t>
      </w:r>
      <w:r w:rsidR="00187194" w:rsidRPr="00557893">
        <w:rPr>
          <w:rFonts w:ascii="Times New Roman" w:eastAsia="Times New Roman" w:hAnsi="Times New Roman" w:cs="Times New Roman"/>
          <w:sz w:val="24"/>
          <w:szCs w:val="24"/>
          <w:lang w:val="en"/>
        </w:rPr>
        <w:t>microbial profiles for samples from the North vs. South, but there was a highly significant difference between microbial profiles for samples from the East vs. West.</w:t>
      </w:r>
      <w:r w:rsidR="00A65ABF" w:rsidRPr="00557893">
        <w:rPr>
          <w:rFonts w:ascii="Times New Roman" w:eastAsia="Times New Roman" w:hAnsi="Times New Roman" w:cs="Times New Roman"/>
          <w:sz w:val="24"/>
          <w:szCs w:val="24"/>
          <w:lang w:val="en"/>
        </w:rPr>
        <w:t xml:space="preserve"> </w:t>
      </w:r>
      <w:r w:rsidR="00187194" w:rsidRPr="00557893">
        <w:rPr>
          <w:rFonts w:ascii="Times New Roman" w:eastAsia="Times New Roman" w:hAnsi="Times New Roman" w:cs="Times New Roman"/>
          <w:sz w:val="24"/>
          <w:szCs w:val="24"/>
          <w:lang w:val="en"/>
        </w:rPr>
        <w:t xml:space="preserve">Thus, we grouped </w:t>
      </w:r>
      <w:r w:rsidR="00187194" w:rsidRPr="00557893">
        <w:rPr>
          <w:rFonts w:ascii="Times New Roman" w:hAnsi="Times New Roman" w:cs="Times New Roman"/>
          <w:color w:val="000000" w:themeColor="text1"/>
          <w:sz w:val="24"/>
          <w:szCs w:val="24"/>
        </w:rPr>
        <w:t>taxonomic microbial data samples according to East (Luq</w:t>
      </w:r>
      <w:r w:rsidR="00D768DF" w:rsidRPr="00557893">
        <w:rPr>
          <w:rFonts w:ascii="Times New Roman" w:hAnsi="Times New Roman" w:cs="Times New Roman"/>
          <w:color w:val="000000" w:themeColor="text1"/>
          <w:sz w:val="24"/>
          <w:szCs w:val="24"/>
        </w:rPr>
        <w:t>u</w:t>
      </w:r>
      <w:r w:rsidR="00187194" w:rsidRPr="00557893">
        <w:rPr>
          <w:rFonts w:ascii="Times New Roman" w:hAnsi="Times New Roman" w:cs="Times New Roman"/>
          <w:color w:val="000000" w:themeColor="text1"/>
          <w:sz w:val="24"/>
          <w:szCs w:val="24"/>
        </w:rPr>
        <w:t>illo, Ceiba and Culebra), West (Rincon and Isabella) and South (</w:t>
      </w:r>
      <w:proofErr w:type="spellStart"/>
      <w:r w:rsidR="00187194" w:rsidRPr="00557893">
        <w:rPr>
          <w:rFonts w:ascii="Times New Roman" w:hAnsi="Times New Roman" w:cs="Times New Roman"/>
          <w:color w:val="000000" w:themeColor="text1"/>
          <w:sz w:val="24"/>
          <w:szCs w:val="24"/>
        </w:rPr>
        <w:t>Guanica</w:t>
      </w:r>
      <w:proofErr w:type="spellEnd"/>
      <w:r w:rsidR="00187194" w:rsidRPr="00557893">
        <w:rPr>
          <w:rFonts w:ascii="Times New Roman" w:hAnsi="Times New Roman" w:cs="Times New Roman"/>
          <w:color w:val="000000" w:themeColor="text1"/>
          <w:sz w:val="24"/>
          <w:szCs w:val="24"/>
        </w:rPr>
        <w:t xml:space="preserve">, Ponce and </w:t>
      </w:r>
      <w:proofErr w:type="spellStart"/>
      <w:r w:rsidR="00187194" w:rsidRPr="00557893">
        <w:rPr>
          <w:rFonts w:ascii="Times New Roman" w:hAnsi="Times New Roman" w:cs="Times New Roman"/>
          <w:color w:val="000000" w:themeColor="text1"/>
          <w:sz w:val="24"/>
          <w:szCs w:val="24"/>
        </w:rPr>
        <w:t>Guayama</w:t>
      </w:r>
      <w:proofErr w:type="spellEnd"/>
      <w:r w:rsidR="00187194" w:rsidRPr="00557893">
        <w:rPr>
          <w:rFonts w:ascii="Times New Roman" w:hAnsi="Times New Roman" w:cs="Times New Roman"/>
          <w:color w:val="000000" w:themeColor="text1"/>
          <w:sz w:val="24"/>
          <w:szCs w:val="24"/>
        </w:rPr>
        <w:t>). Pairwise chi-square</w:t>
      </w:r>
      <w:del w:id="157" w:author="Juan C. Martínez Cruzado" w:date="2020-11-30T10:33:00Z">
        <w:r w:rsidR="00187194" w:rsidRPr="00557893" w:rsidDel="002D1DC4">
          <w:rPr>
            <w:rFonts w:ascii="Times New Roman" w:hAnsi="Times New Roman" w:cs="Times New Roman"/>
            <w:color w:val="000000" w:themeColor="text1"/>
            <w:sz w:val="24"/>
            <w:szCs w:val="24"/>
          </w:rPr>
          <w:delText>d</w:delText>
        </w:r>
      </w:del>
      <w:r w:rsidR="00187194" w:rsidRPr="00557893">
        <w:rPr>
          <w:rFonts w:ascii="Times New Roman" w:hAnsi="Times New Roman" w:cs="Times New Roman"/>
          <w:color w:val="000000" w:themeColor="text1"/>
          <w:sz w:val="24"/>
          <w:szCs w:val="24"/>
        </w:rPr>
        <w:t xml:space="preserve"> analyses indicated that there was a significant difference between the microbial profiles in the samples representing the East vs. West.  Although not significant, there was a trend indicating that the microbial profiles between samples representing East vs. South were also different.</w:t>
      </w:r>
      <w:r w:rsidR="00187194" w:rsidRPr="00557893">
        <w:rPr>
          <w:rFonts w:ascii="Times New Roman" w:eastAsia="Times New Roman" w:hAnsi="Times New Roman" w:cs="Times New Roman"/>
          <w:sz w:val="24"/>
          <w:szCs w:val="24"/>
          <w:lang w:val="en"/>
        </w:rPr>
        <w:t xml:space="preserve">  </w:t>
      </w:r>
    </w:p>
    <w:p w14:paraId="68F3E037" w14:textId="3FF8737E" w:rsidR="00921705" w:rsidRPr="00557893" w:rsidRDefault="00921705" w:rsidP="00557893">
      <w:pPr>
        <w:jc w:val="both"/>
        <w:rPr>
          <w:rFonts w:ascii="Times New Roman" w:eastAsia="Times New Roman" w:hAnsi="Times New Roman" w:cs="Times New Roman"/>
          <w:sz w:val="24"/>
          <w:szCs w:val="24"/>
          <w:lang w:val="en"/>
        </w:rPr>
      </w:pPr>
      <w:proofErr w:type="gramStart"/>
      <w:r w:rsidRPr="005249A9">
        <w:rPr>
          <w:rFonts w:ascii="Times New Roman" w:eastAsia="Times New Roman" w:hAnsi="Times New Roman" w:cs="Times New Roman"/>
          <w:b/>
          <w:sz w:val="24"/>
          <w:szCs w:val="24"/>
          <w:lang w:val="en"/>
        </w:rPr>
        <w:lastRenderedPageBreak/>
        <w:t xml:space="preserve">Figure </w:t>
      </w:r>
      <w:r w:rsidR="007041F2">
        <w:rPr>
          <w:rFonts w:ascii="Times New Roman" w:eastAsia="Times New Roman" w:hAnsi="Times New Roman" w:cs="Times New Roman"/>
          <w:b/>
          <w:sz w:val="24"/>
          <w:szCs w:val="24"/>
          <w:lang w:val="en"/>
        </w:rPr>
        <w:t>9</w:t>
      </w:r>
      <w:r w:rsidRPr="005249A9">
        <w:rPr>
          <w:rFonts w:ascii="Times New Roman" w:eastAsia="Times New Roman" w:hAnsi="Times New Roman" w:cs="Times New Roman"/>
          <w:b/>
          <w:sz w:val="24"/>
          <w:szCs w:val="24"/>
          <w:lang w:val="en"/>
        </w:rPr>
        <w:t>.</w:t>
      </w:r>
      <w:proofErr w:type="gramEnd"/>
      <w:r w:rsidRPr="00557893">
        <w:rPr>
          <w:rFonts w:ascii="Times New Roman" w:eastAsia="Times New Roman" w:hAnsi="Times New Roman" w:cs="Times New Roman"/>
          <w:sz w:val="24"/>
          <w:szCs w:val="24"/>
          <w:lang w:val="en"/>
        </w:rPr>
        <w:t xml:space="preserve"> </w:t>
      </w:r>
      <w:r w:rsidR="00960E88" w:rsidRPr="007041F2">
        <w:rPr>
          <w:rFonts w:ascii="Times New Roman" w:eastAsia="Times New Roman" w:hAnsi="Times New Roman" w:cs="Times New Roman"/>
          <w:i/>
          <w:iCs/>
          <w:sz w:val="24"/>
          <w:szCs w:val="24"/>
          <w:lang w:val="en"/>
        </w:rPr>
        <w:t xml:space="preserve">Gut microbiome of D. </w:t>
      </w:r>
      <w:proofErr w:type="spellStart"/>
      <w:r w:rsidR="00960E88" w:rsidRPr="007041F2">
        <w:rPr>
          <w:rFonts w:ascii="Times New Roman" w:eastAsia="Times New Roman" w:hAnsi="Times New Roman" w:cs="Times New Roman"/>
          <w:i/>
          <w:iCs/>
          <w:sz w:val="24"/>
          <w:szCs w:val="24"/>
          <w:lang w:val="en"/>
        </w:rPr>
        <w:t>antillarum</w:t>
      </w:r>
      <w:proofErr w:type="spellEnd"/>
      <w:r w:rsidR="00960E88" w:rsidRPr="007041F2">
        <w:rPr>
          <w:rFonts w:ascii="Times New Roman" w:eastAsia="Times New Roman" w:hAnsi="Times New Roman" w:cs="Times New Roman"/>
          <w:i/>
          <w:iCs/>
          <w:sz w:val="24"/>
          <w:szCs w:val="24"/>
          <w:lang w:val="en"/>
        </w:rPr>
        <w:t xml:space="preserve"> by sampling location and island wide currents.</w:t>
      </w:r>
      <w:r w:rsidR="00960E88" w:rsidRPr="00960E88">
        <w:rPr>
          <w:rFonts w:ascii="Times New Roman" w:eastAsia="Times New Roman" w:hAnsi="Times New Roman" w:cs="Times New Roman"/>
          <w:sz w:val="24"/>
          <w:szCs w:val="24"/>
          <w:lang w:val="en"/>
        </w:rPr>
        <w:t xml:space="preserve"> The bars in the map represent the relative taxonomic profile of each municipality (A). Animal samples were collected from Rincon (n=10), </w:t>
      </w:r>
      <w:proofErr w:type="spellStart"/>
      <w:r w:rsidR="00960E88" w:rsidRPr="00960E88">
        <w:rPr>
          <w:rFonts w:ascii="Times New Roman" w:eastAsia="Times New Roman" w:hAnsi="Times New Roman" w:cs="Times New Roman"/>
          <w:sz w:val="24"/>
          <w:szCs w:val="24"/>
          <w:lang w:val="en"/>
        </w:rPr>
        <w:t>Guanica</w:t>
      </w:r>
      <w:proofErr w:type="spellEnd"/>
      <w:r w:rsidR="00960E88" w:rsidRPr="00960E88">
        <w:rPr>
          <w:rFonts w:ascii="Times New Roman" w:eastAsia="Times New Roman" w:hAnsi="Times New Roman" w:cs="Times New Roman"/>
          <w:sz w:val="24"/>
          <w:szCs w:val="24"/>
          <w:lang w:val="en"/>
        </w:rPr>
        <w:t xml:space="preserve"> (n=3), Ponce (n=3), Isabella (n=5), Luquillo (n=5), Culebra (n=7), </w:t>
      </w:r>
      <w:proofErr w:type="spellStart"/>
      <w:r w:rsidR="00960E88" w:rsidRPr="00960E88">
        <w:rPr>
          <w:rFonts w:ascii="Times New Roman" w:eastAsia="Times New Roman" w:hAnsi="Times New Roman" w:cs="Times New Roman"/>
          <w:sz w:val="24"/>
          <w:szCs w:val="24"/>
          <w:lang w:val="en"/>
        </w:rPr>
        <w:t>Ceiba</w:t>
      </w:r>
      <w:proofErr w:type="spellEnd"/>
      <w:r w:rsidR="00960E88" w:rsidRPr="00960E88">
        <w:rPr>
          <w:rFonts w:ascii="Times New Roman" w:eastAsia="Times New Roman" w:hAnsi="Times New Roman" w:cs="Times New Roman"/>
          <w:sz w:val="24"/>
          <w:szCs w:val="24"/>
          <w:lang w:val="en"/>
        </w:rPr>
        <w:t xml:space="preserve"> (n=9), </w:t>
      </w:r>
      <w:proofErr w:type="spellStart"/>
      <w:r w:rsidR="00960E88" w:rsidRPr="00960E88">
        <w:rPr>
          <w:rFonts w:ascii="Times New Roman" w:eastAsia="Times New Roman" w:hAnsi="Times New Roman" w:cs="Times New Roman"/>
          <w:sz w:val="24"/>
          <w:szCs w:val="24"/>
          <w:lang w:val="en"/>
        </w:rPr>
        <w:t>Guayama</w:t>
      </w:r>
      <w:proofErr w:type="spellEnd"/>
      <w:r w:rsidR="00960E88" w:rsidRPr="00960E88">
        <w:rPr>
          <w:rFonts w:ascii="Times New Roman" w:eastAsia="Times New Roman" w:hAnsi="Times New Roman" w:cs="Times New Roman"/>
          <w:sz w:val="24"/>
          <w:szCs w:val="24"/>
          <w:lang w:val="en"/>
        </w:rPr>
        <w:t xml:space="preserve"> (n=2). Samples were grouped into island wide currents (red circles) East (n=21), South (n=8), and West (n=15). Surface water current strength and direction is indicated using the thickness of the arrows and direction of the arrow, respectively. In the top arrow the current corresponds to the </w:t>
      </w:r>
      <w:proofErr w:type="gramStart"/>
      <w:r w:rsidR="00960E88" w:rsidRPr="00960E88">
        <w:rPr>
          <w:rFonts w:ascii="Times New Roman" w:eastAsia="Times New Roman" w:hAnsi="Times New Roman" w:cs="Times New Roman"/>
          <w:sz w:val="24"/>
          <w:szCs w:val="24"/>
          <w:lang w:val="en"/>
        </w:rPr>
        <w:t>north</w:t>
      </w:r>
      <w:proofErr w:type="gramEnd"/>
      <w:r w:rsidR="00960E88" w:rsidRPr="00960E88">
        <w:rPr>
          <w:rFonts w:ascii="Times New Roman" w:eastAsia="Times New Roman" w:hAnsi="Times New Roman" w:cs="Times New Roman"/>
          <w:sz w:val="24"/>
          <w:szCs w:val="24"/>
          <w:lang w:val="en"/>
        </w:rPr>
        <w:t xml:space="preserve"> Atlantic Ocean water currents which are stronger than the bottom calmer waters of the Caribbean Sea. P-values are shown in the bottom table (B). </w:t>
      </w:r>
      <w:r w:rsidRPr="00557893">
        <w:rPr>
          <w:rFonts w:ascii="Times New Roman" w:eastAsia="Times New Roman" w:hAnsi="Times New Roman" w:cs="Times New Roman"/>
          <w:sz w:val="24"/>
          <w:szCs w:val="24"/>
        </w:rPr>
        <w:t xml:space="preserve"> </w:t>
      </w:r>
    </w:p>
    <w:p w14:paraId="0FD450F4" w14:textId="193A6A37" w:rsidR="00921705" w:rsidRPr="00557893" w:rsidRDefault="00960E88" w:rsidP="005249A9">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21705" w:rsidRPr="00557893">
        <w:rPr>
          <w:rFonts w:ascii="Times New Roman" w:eastAsia="Times New Roman" w:hAnsi="Times New Roman" w:cs="Times New Roman"/>
          <w:sz w:val="24"/>
          <w:szCs w:val="24"/>
        </w:rPr>
        <w:t xml:space="preserve"> heatmap was generated to visualize the overall results of the different metadata groupings by municipalities, cardinal location, cardinal surface current, </w:t>
      </w:r>
      <w:r w:rsidR="00CB0610" w:rsidRPr="00557893">
        <w:rPr>
          <w:rFonts w:ascii="Times New Roman" w:eastAsia="Times New Roman" w:hAnsi="Times New Roman" w:cs="Times New Roman"/>
          <w:sz w:val="24"/>
          <w:szCs w:val="24"/>
        </w:rPr>
        <w:t>size,</w:t>
      </w:r>
      <w:r w:rsidR="00921705" w:rsidRPr="00557893">
        <w:rPr>
          <w:rFonts w:ascii="Times New Roman" w:eastAsia="Times New Roman" w:hAnsi="Times New Roman" w:cs="Times New Roman"/>
          <w:sz w:val="24"/>
          <w:szCs w:val="24"/>
        </w:rPr>
        <w:t xml:space="preserve"> and reef habitat (</w:t>
      </w:r>
      <w:r w:rsidR="00921705" w:rsidRPr="00892ABD">
        <w:rPr>
          <w:rFonts w:ascii="Times New Roman" w:eastAsia="Times New Roman" w:hAnsi="Times New Roman" w:cs="Times New Roman"/>
          <w:b/>
          <w:sz w:val="24"/>
          <w:szCs w:val="24"/>
        </w:rPr>
        <w:t>Figure 10</w:t>
      </w:r>
      <w:r w:rsidR="00921705" w:rsidRPr="00557893">
        <w:rPr>
          <w:rFonts w:ascii="Times New Roman" w:eastAsia="Times New Roman" w:hAnsi="Times New Roman" w:cs="Times New Roman"/>
          <w:sz w:val="24"/>
          <w:szCs w:val="24"/>
        </w:rPr>
        <w:t xml:space="preserve">) in comparison to the taxonomic microbial data by phyla. As represented in </w:t>
      </w:r>
      <w:r w:rsidR="00921705" w:rsidRPr="00821F29">
        <w:rPr>
          <w:rFonts w:ascii="Times New Roman" w:eastAsia="Times New Roman" w:hAnsi="Times New Roman" w:cs="Times New Roman"/>
          <w:b/>
          <w:bCs/>
          <w:sz w:val="24"/>
          <w:szCs w:val="24"/>
        </w:rPr>
        <w:t>Figure 10</w:t>
      </w:r>
      <w:r w:rsidR="00921705" w:rsidRPr="00557893">
        <w:rPr>
          <w:rFonts w:ascii="Times New Roman" w:eastAsia="Times New Roman" w:hAnsi="Times New Roman" w:cs="Times New Roman"/>
          <w:sz w:val="24"/>
          <w:szCs w:val="24"/>
        </w:rPr>
        <w:t xml:space="preserve">, there is no clustering of the taxonomic data among the samples pertaining to Proteobacteria and Bacteroidetes, which is similar to the data shown in </w:t>
      </w:r>
      <w:r w:rsidR="00921705" w:rsidRPr="00821F29">
        <w:rPr>
          <w:rFonts w:ascii="Times New Roman" w:eastAsia="Times New Roman" w:hAnsi="Times New Roman" w:cs="Times New Roman"/>
          <w:b/>
          <w:bCs/>
          <w:sz w:val="24"/>
          <w:szCs w:val="24"/>
        </w:rPr>
        <w:t>Figure 4</w:t>
      </w:r>
      <w:r w:rsidR="00921705" w:rsidRPr="00557893">
        <w:rPr>
          <w:rFonts w:ascii="Times New Roman" w:eastAsia="Times New Roman" w:hAnsi="Times New Roman" w:cs="Times New Roman"/>
          <w:sz w:val="24"/>
          <w:szCs w:val="24"/>
        </w:rPr>
        <w:t xml:space="preserve">. In addition, Firmicutes are also largely dispersed across the different </w:t>
      </w:r>
      <w:proofErr w:type="gramStart"/>
      <w:r w:rsidR="00921705" w:rsidRPr="00557893">
        <w:rPr>
          <w:rFonts w:ascii="Times New Roman" w:eastAsia="Times New Roman" w:hAnsi="Times New Roman" w:cs="Times New Roman"/>
          <w:sz w:val="24"/>
          <w:szCs w:val="24"/>
        </w:rPr>
        <w:t>samples,</w:t>
      </w:r>
      <w:proofErr w:type="gramEnd"/>
      <w:r w:rsidR="00921705" w:rsidRPr="00557893">
        <w:rPr>
          <w:rFonts w:ascii="Times New Roman" w:eastAsia="Times New Roman" w:hAnsi="Times New Roman" w:cs="Times New Roman"/>
          <w:sz w:val="24"/>
          <w:szCs w:val="24"/>
        </w:rPr>
        <w:t xml:space="preserve"> however, this refers to reads that were classified at the </w:t>
      </w:r>
      <w:r w:rsidR="00921705" w:rsidRPr="00557893">
        <w:rPr>
          <w:rFonts w:ascii="Times New Roman" w:hAnsi="Times New Roman" w:cs="Times New Roman"/>
          <w:sz w:val="24"/>
          <w:szCs w:val="24"/>
        </w:rPr>
        <w:t xml:space="preserve">class level </w:t>
      </w:r>
      <w:proofErr w:type="spellStart"/>
      <w:r w:rsidR="00921705" w:rsidRPr="00557893">
        <w:rPr>
          <w:rFonts w:ascii="Times New Roman" w:hAnsi="Times New Roman" w:cs="Times New Roman"/>
          <w:sz w:val="24"/>
          <w:szCs w:val="24"/>
        </w:rPr>
        <w:t>Clostridiales</w:t>
      </w:r>
      <w:proofErr w:type="spellEnd"/>
      <w:r w:rsidR="00921705" w:rsidRPr="00557893">
        <w:rPr>
          <w:rFonts w:ascii="Times New Roman" w:hAnsi="Times New Roman" w:cs="Times New Roman"/>
          <w:sz w:val="24"/>
          <w:szCs w:val="24"/>
        </w:rPr>
        <w:t xml:space="preserve">. Within </w:t>
      </w:r>
      <w:proofErr w:type="spellStart"/>
      <w:r w:rsidR="00921705" w:rsidRPr="00557893">
        <w:rPr>
          <w:rFonts w:ascii="Times New Roman" w:hAnsi="Times New Roman" w:cs="Times New Roman"/>
          <w:sz w:val="24"/>
          <w:szCs w:val="24"/>
        </w:rPr>
        <w:t>Clostridiales</w:t>
      </w:r>
      <w:proofErr w:type="spellEnd"/>
      <w:r w:rsidR="00921705" w:rsidRPr="00557893">
        <w:rPr>
          <w:rFonts w:ascii="Times New Roman" w:hAnsi="Times New Roman" w:cs="Times New Roman"/>
          <w:sz w:val="24"/>
          <w:szCs w:val="24"/>
        </w:rPr>
        <w:t xml:space="preserve">, the family </w:t>
      </w:r>
      <w:proofErr w:type="spellStart"/>
      <w:r w:rsidR="00921705" w:rsidRPr="00557893">
        <w:rPr>
          <w:rFonts w:ascii="Times New Roman" w:hAnsi="Times New Roman" w:cs="Times New Roman"/>
          <w:sz w:val="24"/>
          <w:szCs w:val="24"/>
        </w:rPr>
        <w:t>Lachnospiraceae</w:t>
      </w:r>
      <w:proofErr w:type="spellEnd"/>
      <w:r w:rsidR="00921705" w:rsidRPr="00557893">
        <w:rPr>
          <w:rFonts w:ascii="Times New Roman" w:hAnsi="Times New Roman" w:cs="Times New Roman"/>
          <w:sz w:val="24"/>
          <w:szCs w:val="24"/>
        </w:rPr>
        <w:t xml:space="preserve"> was represented in the sample labeled as A4 collected in Rincon, and the family </w:t>
      </w:r>
      <w:proofErr w:type="spellStart"/>
      <w:r w:rsidR="00921705" w:rsidRPr="00557893">
        <w:rPr>
          <w:rFonts w:ascii="Times New Roman" w:hAnsi="Times New Roman" w:cs="Times New Roman"/>
          <w:sz w:val="24"/>
          <w:szCs w:val="24"/>
        </w:rPr>
        <w:t>Ruminococcaceae</w:t>
      </w:r>
      <w:proofErr w:type="spellEnd"/>
      <w:r w:rsidR="00921705" w:rsidRPr="00557893">
        <w:rPr>
          <w:rFonts w:ascii="Times New Roman" w:hAnsi="Times New Roman" w:cs="Times New Roman"/>
          <w:sz w:val="24"/>
          <w:szCs w:val="24"/>
        </w:rPr>
        <w:t xml:space="preserve"> was represented in samples labeled as A9 (Rincon), D3 (Luquillo), and G1 (Ceiba).</w:t>
      </w:r>
      <w:r w:rsidR="00CB0610" w:rsidRPr="00557893">
        <w:rPr>
          <w:rFonts w:ascii="Times New Roman" w:hAnsi="Times New Roman" w:cs="Times New Roman"/>
          <w:sz w:val="24"/>
          <w:szCs w:val="24"/>
        </w:rPr>
        <w:t xml:space="preserve"> </w:t>
      </w:r>
      <w:r w:rsidR="00921705" w:rsidRPr="00557893">
        <w:rPr>
          <w:rFonts w:ascii="Times New Roman" w:hAnsi="Times New Roman" w:cs="Times New Roman"/>
          <w:sz w:val="24"/>
          <w:szCs w:val="24"/>
        </w:rPr>
        <w:t xml:space="preserve">Finally, taxonomic data pertaining to the phyla </w:t>
      </w:r>
      <w:proofErr w:type="spellStart"/>
      <w:r w:rsidR="00921705" w:rsidRPr="00557893">
        <w:rPr>
          <w:rFonts w:ascii="Times New Roman" w:hAnsi="Times New Roman" w:cs="Times New Roman"/>
          <w:sz w:val="24"/>
          <w:szCs w:val="24"/>
        </w:rPr>
        <w:t>Tenericutes</w:t>
      </w:r>
      <w:proofErr w:type="spellEnd"/>
      <w:r w:rsidR="00921705" w:rsidRPr="00557893">
        <w:rPr>
          <w:rFonts w:ascii="Times New Roman" w:hAnsi="Times New Roman" w:cs="Times New Roman"/>
          <w:sz w:val="24"/>
          <w:szCs w:val="24"/>
        </w:rPr>
        <w:t xml:space="preserve"> was clustered for several samples, which actually refer to the six samples (A1, D4, E4, E6, G7 and H2) that contained bacteria of the species </w:t>
      </w:r>
      <w:proofErr w:type="spellStart"/>
      <w:r w:rsidR="00921705" w:rsidRPr="00557893">
        <w:rPr>
          <w:rFonts w:ascii="Times New Roman" w:hAnsi="Times New Roman" w:cs="Times New Roman"/>
          <w:i/>
          <w:iCs/>
          <w:sz w:val="24"/>
          <w:szCs w:val="24"/>
        </w:rPr>
        <w:t>Candidatus</w:t>
      </w:r>
      <w:proofErr w:type="spellEnd"/>
      <w:r w:rsidR="00921705" w:rsidRPr="00557893">
        <w:rPr>
          <w:rFonts w:ascii="Times New Roman" w:hAnsi="Times New Roman" w:cs="Times New Roman"/>
          <w:i/>
          <w:iCs/>
          <w:sz w:val="24"/>
          <w:szCs w:val="24"/>
        </w:rPr>
        <w:t xml:space="preserve"> </w:t>
      </w:r>
      <w:proofErr w:type="spellStart"/>
      <w:r w:rsidR="00921705" w:rsidRPr="00557893">
        <w:rPr>
          <w:rFonts w:ascii="Times New Roman" w:hAnsi="Times New Roman" w:cs="Times New Roman"/>
          <w:i/>
          <w:iCs/>
          <w:sz w:val="24"/>
          <w:szCs w:val="24"/>
        </w:rPr>
        <w:t>hepatoplasma</w:t>
      </w:r>
      <w:proofErr w:type="spellEnd"/>
      <w:r w:rsidR="00921705" w:rsidRPr="00557893">
        <w:rPr>
          <w:rFonts w:ascii="Times New Roman" w:hAnsi="Times New Roman" w:cs="Times New Roman"/>
          <w:sz w:val="24"/>
          <w:szCs w:val="24"/>
        </w:rPr>
        <w:t>.</w:t>
      </w:r>
    </w:p>
    <w:p w14:paraId="07568723" w14:textId="2180610F" w:rsidR="00187194" w:rsidRPr="00557893" w:rsidRDefault="00921705" w:rsidP="00557893">
      <w:pPr>
        <w:jc w:val="both"/>
        <w:rPr>
          <w:rFonts w:ascii="Times New Roman" w:hAnsi="Times New Roman" w:cs="Times New Roman"/>
          <w:sz w:val="24"/>
          <w:szCs w:val="24"/>
        </w:rPr>
      </w:pPr>
      <w:r w:rsidRPr="005249A9">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92032" behindDoc="0" locked="0" layoutInCell="1" allowOverlap="1" wp14:anchorId="54AABEC5" wp14:editId="35656063">
                <wp:simplePos x="0" y="0"/>
                <wp:positionH relativeFrom="margin">
                  <wp:posOffset>-386715</wp:posOffset>
                </wp:positionH>
                <wp:positionV relativeFrom="paragraph">
                  <wp:posOffset>5080</wp:posOffset>
                </wp:positionV>
                <wp:extent cx="6661785" cy="6177280"/>
                <wp:effectExtent l="0" t="0" r="24765" b="139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6177280"/>
                        </a:xfrm>
                        <a:prstGeom prst="rect">
                          <a:avLst/>
                        </a:prstGeom>
                        <a:solidFill>
                          <a:srgbClr val="FFFFFF"/>
                        </a:solidFill>
                        <a:ln w="9525">
                          <a:solidFill>
                            <a:srgbClr val="000000"/>
                          </a:solidFill>
                          <a:miter lim="800000"/>
                          <a:headEnd/>
                          <a:tailEnd/>
                        </a:ln>
                      </wps:spPr>
                      <wps:txbx>
                        <w:txbxContent>
                          <w:p w14:paraId="7D1F0749" w14:textId="77777777" w:rsidR="00291E69" w:rsidRDefault="00291E69"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65"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559C2A-1FDE-6648-A906-BE3EF355EDFD}"/>
                                              </a:ext>
                                            </a:extLst>
                                          </pic:cNvPr>
                                          <pic:cNvPicPr>
                                            <a:picLocks noChangeAspect="1"/>
                                          </pic:cNvPicPr>
                                        </pic:nvPicPr>
                                        <pic:blipFill>
                                          <a:blip r:embed="rId29"/>
                                          <a:stretch>
                                            <a:fillRect/>
                                          </a:stretch>
                                        </pic:blipFill>
                                        <pic:spPr>
                                          <a:xfrm>
                                            <a:off x="0" y="0"/>
                                            <a:ext cx="6532073" cy="6083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ABEC5" id="_x0000_s1035" type="#_x0000_t202" style="position:absolute;left:0;text-align:left;margin-left:-30.45pt;margin-top:.4pt;width:524.55pt;height:486.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QiJQIAAEw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">
                <v:textbox>
                  <w:txbxContent>
                    <w:p w14:paraId="7D1F0749" w14:textId="77777777" w:rsidR="00E23A44" w:rsidRDefault="00E23A44"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65" name="Picture 4">
                              <a:extLst xmlns:a="http://schemas.openxmlformats.org/drawingml/2006/main">
                                <a:ext uri="{FF2B5EF4-FFF2-40B4-BE49-F238E27FC236}">
                                  <a16:creationId xmlns:a16="http://schemas.microsoft.com/office/drawing/2014/main"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59C2A-1FDE-6648-A906-BE3EF355EDFD}"/>
                                        </a:ext>
                                      </a:extLst>
                                    </pic:cNvPr>
                                    <pic:cNvPicPr>
                                      <a:picLocks noChangeAspect="1"/>
                                    </pic:cNvPicPr>
                                  </pic:nvPicPr>
                                  <pic:blipFill>
                                    <a:blip r:embed="rId30"/>
                                    <a:stretch>
                                      <a:fillRect/>
                                    </a:stretch>
                                  </pic:blipFill>
                                  <pic:spPr>
                                    <a:xfrm>
                                      <a:off x="0" y="0"/>
                                      <a:ext cx="6532073" cy="6083943"/>
                                    </a:xfrm>
                                    <a:prstGeom prst="rect">
                                      <a:avLst/>
                                    </a:prstGeom>
                                  </pic:spPr>
                                </pic:pic>
                              </a:graphicData>
                            </a:graphic>
                          </wp:inline>
                        </w:drawing>
                      </w:r>
                    </w:p>
                  </w:txbxContent>
                </v:textbox>
                <w10:wrap type="square" anchorx="margin"/>
              </v:shape>
            </w:pict>
          </mc:Fallback>
        </mc:AlternateContent>
      </w:r>
      <w:proofErr w:type="gramStart"/>
      <w:r w:rsidRPr="005249A9">
        <w:rPr>
          <w:rFonts w:ascii="Times New Roman" w:eastAsia="Times New Roman" w:hAnsi="Times New Roman" w:cs="Times New Roman"/>
          <w:b/>
          <w:sz w:val="24"/>
          <w:szCs w:val="24"/>
        </w:rPr>
        <w:t xml:space="preserve">Figure </w:t>
      </w:r>
      <w:r w:rsidR="00892ABD">
        <w:rPr>
          <w:rFonts w:ascii="Times New Roman" w:eastAsia="Times New Roman" w:hAnsi="Times New Roman" w:cs="Times New Roman"/>
          <w:b/>
          <w:sz w:val="24"/>
          <w:szCs w:val="24"/>
        </w:rPr>
        <w:t>10</w:t>
      </w:r>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i/>
          <w:iCs/>
          <w:sz w:val="24"/>
          <w:szCs w:val="24"/>
        </w:rPr>
        <w:t>Heatmap</w:t>
      </w:r>
      <w:proofErr w:type="spellEnd"/>
      <w:r w:rsidRPr="00557893">
        <w:rPr>
          <w:rFonts w:ascii="Times New Roman" w:eastAsia="Times New Roman" w:hAnsi="Times New Roman" w:cs="Times New Roman"/>
          <w:i/>
          <w:iCs/>
          <w:sz w:val="24"/>
          <w:szCs w:val="24"/>
        </w:rPr>
        <w:t xml:space="preserve"> generated using </w:t>
      </w:r>
      <w:proofErr w:type="spellStart"/>
      <w:r w:rsidRPr="00557893">
        <w:rPr>
          <w:rFonts w:ascii="Times New Roman" w:eastAsia="Times New Roman" w:hAnsi="Times New Roman" w:cs="Times New Roman"/>
          <w:i/>
          <w:iCs/>
          <w:sz w:val="24"/>
          <w:szCs w:val="24"/>
        </w:rPr>
        <w:t>ClustVis</w:t>
      </w:r>
      <w:proofErr w:type="spellEnd"/>
      <w:r w:rsidRPr="00557893">
        <w:rPr>
          <w:rFonts w:ascii="Times New Roman" w:hAnsi="Times New Roman" w:cs="Times New Roman"/>
          <w:sz w:val="24"/>
          <w:szCs w:val="24"/>
        </w:rPr>
        <w:t xml:space="preserve">. This image shows a </w:t>
      </w:r>
      <w:proofErr w:type="spellStart"/>
      <w:r w:rsidRPr="00557893">
        <w:rPr>
          <w:rFonts w:ascii="Times New Roman" w:hAnsi="Times New Roman" w:cs="Times New Roman"/>
          <w:sz w:val="24"/>
          <w:szCs w:val="24"/>
        </w:rPr>
        <w:t>heatmap</w:t>
      </w:r>
      <w:proofErr w:type="spellEnd"/>
      <w:r w:rsidRPr="00557893">
        <w:rPr>
          <w:rFonts w:ascii="Times New Roman" w:hAnsi="Times New Roman" w:cs="Times New Roman"/>
          <w:sz w:val="24"/>
          <w:szCs w:val="24"/>
        </w:rPr>
        <w:t xml:space="preserve"> generated using </w:t>
      </w:r>
      <w:proofErr w:type="spellStart"/>
      <w:r w:rsidRPr="00557893">
        <w:rPr>
          <w:rFonts w:ascii="Times New Roman" w:hAnsi="Times New Roman" w:cs="Times New Roman"/>
          <w:sz w:val="24"/>
          <w:szCs w:val="24"/>
        </w:rPr>
        <w:t>multiviance</w:t>
      </w:r>
      <w:proofErr w:type="spellEnd"/>
      <w:r w:rsidRPr="00557893">
        <w:rPr>
          <w:rFonts w:ascii="Times New Roman" w:hAnsi="Times New Roman" w:cs="Times New Roman"/>
          <w:sz w:val="24"/>
          <w:szCs w:val="24"/>
        </w:rPr>
        <w:t xml:space="preserve"> analysis that includes the metadata and relative taxonomic representation of each sample (</w:t>
      </w:r>
      <w:proofErr w:type="spellStart"/>
      <w:r w:rsidRPr="00557893">
        <w:rPr>
          <w:rFonts w:ascii="Times New Roman" w:hAnsi="Times New Roman" w:cs="Times New Roman"/>
          <w:sz w:val="24"/>
          <w:szCs w:val="24"/>
        </w:rPr>
        <w:t>Mersalu</w:t>
      </w:r>
      <w:proofErr w:type="spellEnd"/>
      <w:r w:rsidRPr="00557893">
        <w:rPr>
          <w:rFonts w:ascii="Times New Roman" w:hAnsi="Times New Roman" w:cs="Times New Roman"/>
          <w:sz w:val="24"/>
          <w:szCs w:val="24"/>
        </w:rPr>
        <w:t xml:space="preserve"> &amp; </w:t>
      </w:r>
      <w:proofErr w:type="spellStart"/>
      <w:r w:rsidRPr="00557893">
        <w:rPr>
          <w:rFonts w:ascii="Times New Roman" w:hAnsi="Times New Roman" w:cs="Times New Roman"/>
          <w:sz w:val="24"/>
          <w:szCs w:val="24"/>
        </w:rPr>
        <w:t>Vilo</w:t>
      </w:r>
      <w:proofErr w:type="spellEnd"/>
      <w:r w:rsidRPr="00557893">
        <w:rPr>
          <w:rFonts w:ascii="Times New Roman" w:hAnsi="Times New Roman" w:cs="Times New Roman"/>
          <w:sz w:val="24"/>
          <w:szCs w:val="24"/>
        </w:rPr>
        <w:t xml:space="preserve"> 2015). The top rows represent the different metadata categories for each sample which are the columns represented by the identifiers at the bottom. In the following rows the taxonomic groups are represented. The relative presence in each sample is indicated by the intensity of the color. To the left and at the top appears a hierarchical category of the groups.</w:t>
      </w:r>
    </w:p>
    <w:p w14:paraId="23659497" w14:textId="0FD03CD6" w:rsidR="00FD32CA" w:rsidRDefault="00FD32CA" w:rsidP="00557893">
      <w:pPr>
        <w:jc w:val="both"/>
        <w:rPr>
          <w:rFonts w:ascii="Times New Roman" w:eastAsia="Times New Roman" w:hAnsi="Times New Roman" w:cs="Times New Roman"/>
          <w:sz w:val="24"/>
          <w:szCs w:val="24"/>
        </w:rPr>
      </w:pPr>
    </w:p>
    <w:p w14:paraId="42BA9E55" w14:textId="77777777" w:rsidR="002D091C" w:rsidRPr="00557893" w:rsidRDefault="002D091C" w:rsidP="00557893">
      <w:pPr>
        <w:jc w:val="both"/>
        <w:rPr>
          <w:rFonts w:ascii="Times New Roman" w:eastAsia="Times New Roman" w:hAnsi="Times New Roman" w:cs="Times New Roman"/>
          <w:sz w:val="24"/>
          <w:szCs w:val="24"/>
        </w:rPr>
      </w:pPr>
    </w:p>
    <w:p w14:paraId="1C62EFAE" w14:textId="77777777" w:rsidR="00921705" w:rsidRPr="00557893" w:rsidRDefault="00921705"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lastRenderedPageBreak/>
        <w:t>Population genetic diversity across the animal samples</w:t>
      </w:r>
    </w:p>
    <w:bookmarkEnd w:id="136"/>
    <w:p w14:paraId="36059EFE" w14:textId="77A094CE" w:rsidR="002D091C" w:rsidRDefault="005249A9" w:rsidP="005249A9">
      <w:pPr>
        <w:ind w:firstLine="720"/>
        <w:jc w:val="both"/>
        <w:rPr>
          <w:rFonts w:ascii="Times New Roman" w:eastAsia="Times New Roman" w:hAnsi="Times New Roman" w:cs="Times New Roman"/>
          <w:sz w:val="24"/>
          <w:szCs w:val="24"/>
        </w:rPr>
      </w:pPr>
      <w:proofErr w:type="gramStart"/>
      <w:r>
        <w:rPr>
          <w:rFonts w:ascii="Times New Roman" w:hAnsi="Times New Roman" w:cs="Times New Roman"/>
          <w:sz w:val="24"/>
          <w:szCs w:val="24"/>
        </w:rPr>
        <w:t xml:space="preserve">Analysis of population genetic diversity in </w:t>
      </w:r>
      <w:r w:rsidRPr="00B701A1">
        <w:rPr>
          <w:rFonts w:ascii="Times New Roman" w:hAnsi="Times New Roman" w:cs="Times New Roman"/>
          <w:i/>
          <w:iCs/>
          <w:sz w:val="24"/>
          <w:szCs w:val="24"/>
        </w:rPr>
        <w:t xml:space="preserve">D. </w:t>
      </w:r>
      <w:proofErr w:type="spellStart"/>
      <w:r w:rsidRPr="00B701A1">
        <w:rPr>
          <w:rFonts w:ascii="Times New Roman" w:hAnsi="Times New Roman" w:cs="Times New Roman"/>
          <w:i/>
          <w:iCs/>
          <w:sz w:val="24"/>
          <w:szCs w:val="24"/>
        </w:rPr>
        <w:t>antillarum</w:t>
      </w:r>
      <w:proofErr w:type="spellEnd"/>
      <w:r>
        <w:rPr>
          <w:rFonts w:ascii="Times New Roman" w:hAnsi="Times New Roman" w:cs="Times New Roman"/>
          <w:sz w:val="24"/>
          <w:szCs w:val="24"/>
        </w:rPr>
        <w:t xml:space="preserve"> from eight municipalities across Puerto Rico according to </w:t>
      </w:r>
      <w:del w:id="158" w:author="Juan C. Martínez Cruzado" w:date="2020-11-30T10:44:00Z">
        <w:r w:rsidRPr="0093274E" w:rsidDel="0049677B">
          <w:rPr>
            <w:rFonts w:ascii="Times New Roman" w:hAnsi="Times New Roman" w:cs="Times New Roman"/>
            <w:i/>
            <w:iCs/>
            <w:sz w:val="24"/>
            <w:szCs w:val="24"/>
          </w:rPr>
          <w:delText>C</w:delText>
        </w:r>
      </w:del>
      <w:proofErr w:type="spellStart"/>
      <w:ins w:id="159" w:author="Juan C. Martínez Cruzado" w:date="2020-11-30T10:44:00Z">
        <w:r w:rsidR="0049677B">
          <w:rPr>
            <w:rFonts w:ascii="Times New Roman" w:hAnsi="Times New Roman" w:cs="Times New Roman"/>
            <w:i/>
            <w:iCs/>
            <w:sz w:val="24"/>
            <w:szCs w:val="24"/>
          </w:rPr>
          <w:t>c</w:t>
        </w:r>
      </w:ins>
      <w:r w:rsidRPr="0093274E">
        <w:rPr>
          <w:rFonts w:ascii="Times New Roman" w:hAnsi="Times New Roman" w:cs="Times New Roman"/>
          <w:i/>
          <w:iCs/>
          <w:sz w:val="24"/>
          <w:szCs w:val="24"/>
        </w:rPr>
        <w:t>ytochrome</w:t>
      </w:r>
      <w:ins w:id="160" w:author="Juan C. Martínez Cruzado" w:date="2020-11-30T10:44:00Z">
        <w:r w:rsidR="0049677B">
          <w:rPr>
            <w:rFonts w:ascii="Times New Roman" w:hAnsi="Times New Roman" w:cs="Times New Roman"/>
            <w:i/>
            <w:iCs/>
            <w:sz w:val="24"/>
            <w:szCs w:val="24"/>
          </w:rPr>
          <w:t>b</w:t>
        </w:r>
      </w:ins>
      <w:del w:id="161" w:author="Juan C. Martínez Cruzado" w:date="2020-11-30T10:44:00Z">
        <w:r w:rsidRPr="0093274E" w:rsidDel="0049677B">
          <w:rPr>
            <w:rFonts w:ascii="Times New Roman" w:hAnsi="Times New Roman" w:cs="Times New Roman"/>
            <w:i/>
            <w:iCs/>
            <w:sz w:val="24"/>
            <w:szCs w:val="24"/>
          </w:rPr>
          <w:delText xml:space="preserve"> </w:delText>
        </w:r>
      </w:del>
      <w:r w:rsidRPr="0093274E">
        <w:rPr>
          <w:rFonts w:ascii="Times New Roman" w:hAnsi="Times New Roman" w:cs="Times New Roman"/>
          <w:i/>
          <w:iCs/>
          <w:sz w:val="24"/>
          <w:szCs w:val="24"/>
        </w:rPr>
        <w:t>B</w:t>
      </w:r>
      <w:proofErr w:type="spellEnd"/>
      <w:r>
        <w:rPr>
          <w:rFonts w:ascii="Times New Roman" w:hAnsi="Times New Roman" w:cs="Times New Roman"/>
          <w:sz w:val="24"/>
          <w:szCs w:val="24"/>
        </w:rPr>
        <w:t xml:space="preserve"> indicate</w:t>
      </w:r>
      <w:proofErr w:type="gramEnd"/>
      <w:r>
        <w:rPr>
          <w:rFonts w:ascii="Times New Roman" w:hAnsi="Times New Roman" w:cs="Times New Roman"/>
          <w:sz w:val="24"/>
          <w:szCs w:val="24"/>
        </w:rPr>
        <w:t xml:space="preserve"> there is substantial gene flow between </w:t>
      </w:r>
      <w:del w:id="162" w:author="Juan C. Martínez Cruzado" w:date="2020-11-30T10:44:00Z">
        <w:r w:rsidDel="0049677B">
          <w:rPr>
            <w:rFonts w:ascii="Times New Roman" w:hAnsi="Times New Roman" w:cs="Times New Roman"/>
            <w:sz w:val="24"/>
            <w:szCs w:val="24"/>
          </w:rPr>
          <w:delText xml:space="preserve">animals at </w:delText>
        </w:r>
      </w:del>
      <w:r>
        <w:rPr>
          <w:rFonts w:ascii="Times New Roman" w:hAnsi="Times New Roman" w:cs="Times New Roman"/>
          <w:sz w:val="24"/>
          <w:szCs w:val="24"/>
        </w:rPr>
        <w:t>the different cardinal location sites (</w:t>
      </w:r>
      <w:r>
        <w:rPr>
          <w:rFonts w:ascii="Times New Roman" w:hAnsi="Times New Roman" w:cs="Times New Roman"/>
          <w:b/>
          <w:bCs/>
          <w:sz w:val="24"/>
          <w:szCs w:val="24"/>
        </w:rPr>
        <w:t>Figure 11</w:t>
      </w:r>
      <w:r>
        <w:rPr>
          <w:rFonts w:ascii="Times New Roman" w:hAnsi="Times New Roman" w:cs="Times New Roman"/>
          <w:sz w:val="24"/>
          <w:szCs w:val="24"/>
        </w:rPr>
        <w:t xml:space="preserve">).  According to the phylogenetic tree shown in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(left), there is no formation of clades restricted to locations pertaining to animal samples characterized as North (Luquillo and Isabella), South (</w:t>
      </w:r>
      <w:proofErr w:type="spellStart"/>
      <w:r>
        <w:rPr>
          <w:rFonts w:ascii="Times New Roman" w:hAnsi="Times New Roman" w:cs="Times New Roman"/>
          <w:sz w:val="24"/>
          <w:szCs w:val="24"/>
        </w:rPr>
        <w:t>Guanica</w:t>
      </w:r>
      <w:proofErr w:type="spellEnd"/>
      <w:r>
        <w:rPr>
          <w:rFonts w:ascii="Times New Roman" w:hAnsi="Times New Roman" w:cs="Times New Roman"/>
          <w:sz w:val="24"/>
          <w:szCs w:val="24"/>
        </w:rPr>
        <w:t xml:space="preserve">, Ponce and </w:t>
      </w:r>
      <w:proofErr w:type="spellStart"/>
      <w:r>
        <w:rPr>
          <w:rFonts w:ascii="Times New Roman" w:hAnsi="Times New Roman" w:cs="Times New Roman"/>
          <w:sz w:val="24"/>
          <w:szCs w:val="24"/>
        </w:rPr>
        <w:t>Guayama</w:t>
      </w:r>
      <w:proofErr w:type="spellEnd"/>
      <w:r>
        <w:rPr>
          <w:rFonts w:ascii="Times New Roman" w:hAnsi="Times New Roman" w:cs="Times New Roman"/>
          <w:sz w:val="24"/>
          <w:szCs w:val="24"/>
        </w:rPr>
        <w:t xml:space="preserve">) East (Ceiba and Culebra) and West (Rincon).  Rather, clades have formed between animals at various cardinal locations (including animals collected at sites labeled as West and North, South and North, South and West, West and East, and East and North) with no clear animal migration pattern between these locations.  The phylogenetic tree is also paired with the </w:t>
      </w:r>
      <w:r w:rsidRPr="006C1571">
        <w:rPr>
          <w:rFonts w:ascii="Times New Roman" w:hAnsi="Times New Roman" w:cs="Times New Roman"/>
          <w:i/>
          <w:iCs/>
          <w:sz w:val="24"/>
          <w:szCs w:val="24"/>
        </w:rPr>
        <w:t>16S</w:t>
      </w:r>
      <w:r>
        <w:rPr>
          <w:rFonts w:ascii="Times New Roman" w:hAnsi="Times New Roman" w:cs="Times New Roman"/>
          <w:sz w:val="24"/>
          <w:szCs w:val="24"/>
        </w:rPr>
        <w:t xml:space="preserve"> sequencing results by taxonomic classification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(right) according to the animal sample shown in the tree.  To test for patterns of </w:t>
      </w:r>
      <w:r w:rsidRPr="00145935">
        <w:rPr>
          <w:rFonts w:ascii="Times New Roman" w:hAnsi="Times New Roman" w:cs="Times New Roman"/>
          <w:i/>
          <w:iCs/>
          <w:sz w:val="24"/>
          <w:szCs w:val="24"/>
        </w:rPr>
        <w:t>16S</w:t>
      </w:r>
      <w:r>
        <w:rPr>
          <w:rFonts w:ascii="Times New Roman" w:hAnsi="Times New Roman" w:cs="Times New Roman"/>
          <w:sz w:val="24"/>
          <w:szCs w:val="24"/>
        </w:rPr>
        <w:t xml:space="preserve"> taxonomic diversity between the four major clades in the phylogenetic tree (</w:t>
      </w:r>
      <w:r w:rsidRPr="005249A9">
        <w:rPr>
          <w:rFonts w:ascii="Times New Roman" w:hAnsi="Times New Roman" w:cs="Times New Roman"/>
          <w:b/>
          <w:bCs/>
          <w:sz w:val="24"/>
          <w:szCs w:val="24"/>
        </w:rPr>
        <w:t>Figure</w:t>
      </w:r>
      <w:r>
        <w:rPr>
          <w:rFonts w:ascii="Times New Roman" w:hAnsi="Times New Roman" w:cs="Times New Roman"/>
          <w:sz w:val="24"/>
          <w:szCs w:val="24"/>
        </w:rPr>
        <w:t xml:space="preserve"> </w:t>
      </w:r>
      <w:r w:rsidR="00921705" w:rsidRPr="005249A9">
        <w:rPr>
          <w:rFonts w:ascii="Times New Roman" w:eastAsia="Times New Roman" w:hAnsi="Times New Roman" w:cs="Times New Roman"/>
          <w:b/>
          <w:bCs/>
          <w:sz w:val="24"/>
          <w:szCs w:val="24"/>
        </w:rPr>
        <w:t>11</w:t>
      </w:r>
      <w:r w:rsidR="00921705" w:rsidRPr="00557893">
        <w:rPr>
          <w:rFonts w:ascii="Times New Roman" w:eastAsia="Times New Roman" w:hAnsi="Times New Roman" w:cs="Times New Roman"/>
          <w:sz w:val="24"/>
          <w:szCs w:val="24"/>
        </w:rPr>
        <w:t xml:space="preserve"> left; see asterisks), Simpson and Shannon diversity indices were calculated to test differences between these clades. Results from these analyses indicated there were no significant differences between the species represented in the samples between clades and the abundance of these species between the clades (results not shown).  </w:t>
      </w:r>
    </w:p>
    <w:p w14:paraId="18FC7642" w14:textId="77777777" w:rsidR="005249A9" w:rsidRPr="00557893" w:rsidRDefault="005249A9" w:rsidP="005249A9">
      <w:pPr>
        <w:jc w:val="both"/>
        <w:rPr>
          <w:rFonts w:ascii="Times New Roman" w:eastAsia="Times New Roman" w:hAnsi="Times New Roman" w:cs="Times New Roman"/>
          <w:sz w:val="24"/>
          <w:szCs w:val="24"/>
        </w:rPr>
      </w:pPr>
      <w:commentRangeStart w:id="163"/>
      <w:r w:rsidRPr="00557893">
        <w:rPr>
          <w:rFonts w:ascii="Times New Roman" w:hAnsi="Times New Roman" w:cs="Times New Roman"/>
          <w:noProof/>
          <w:sz w:val="24"/>
          <w:szCs w:val="24"/>
        </w:rPr>
        <w:drawing>
          <wp:inline distT="0" distB="0" distL="0" distR="0" wp14:anchorId="581C546C" wp14:editId="51DFA6A0">
            <wp:extent cx="5525135" cy="3129280"/>
            <wp:effectExtent l="0" t="0" r="0" b="0"/>
            <wp:docPr id="111" name="Picture 111"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25135" cy="3129280"/>
                    </a:xfrm>
                    <a:prstGeom prst="rect">
                      <a:avLst/>
                    </a:prstGeom>
                  </pic:spPr>
                </pic:pic>
              </a:graphicData>
            </a:graphic>
          </wp:inline>
        </w:drawing>
      </w:r>
      <w:commentRangeEnd w:id="163"/>
      <w:r w:rsidR="00703F56">
        <w:rPr>
          <w:rStyle w:val="CommentReference"/>
        </w:rPr>
        <w:commentReference w:id="163"/>
      </w:r>
    </w:p>
    <w:p w14:paraId="285175AE" w14:textId="402BC4F5" w:rsidR="005249A9" w:rsidRPr="00557893" w:rsidRDefault="005249A9" w:rsidP="005249A9">
      <w:pPr>
        <w:jc w:val="both"/>
        <w:rPr>
          <w:rFonts w:ascii="Times New Roman" w:eastAsia="Times New Roman" w:hAnsi="Times New Roman" w:cs="Times New Roman"/>
          <w:sz w:val="24"/>
          <w:szCs w:val="24"/>
        </w:rPr>
      </w:pPr>
      <w:proofErr w:type="gramStart"/>
      <w:r w:rsidRPr="005249A9">
        <w:rPr>
          <w:rFonts w:ascii="Times New Roman" w:eastAsia="Times New Roman" w:hAnsi="Times New Roman" w:cs="Times New Roman"/>
          <w:b/>
          <w:sz w:val="24"/>
          <w:szCs w:val="24"/>
        </w:rPr>
        <w:t>Figure 1</w:t>
      </w:r>
      <w:ins w:id="164" w:author="Juan C. Martínez Cruzado" w:date="2020-11-30T10:57:00Z">
        <w:r w:rsidR="00703F56">
          <w:rPr>
            <w:rFonts w:ascii="Times New Roman" w:eastAsia="Times New Roman" w:hAnsi="Times New Roman" w:cs="Times New Roman"/>
            <w:b/>
            <w:sz w:val="24"/>
            <w:szCs w:val="24"/>
          </w:rPr>
          <w:t>1</w:t>
        </w:r>
      </w:ins>
      <w:del w:id="165" w:author="Juan C. Martínez Cruzado" w:date="2020-11-30T10:57:00Z">
        <w:r w:rsidRPr="005249A9" w:rsidDel="00703F56">
          <w:rPr>
            <w:rFonts w:ascii="Times New Roman" w:eastAsia="Times New Roman" w:hAnsi="Times New Roman" w:cs="Times New Roman"/>
            <w:b/>
            <w:sz w:val="24"/>
            <w:szCs w:val="24"/>
          </w:rPr>
          <w:delText>0</w:delText>
        </w:r>
      </w:del>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i/>
          <w:iCs/>
          <w:sz w:val="24"/>
          <w:szCs w:val="24"/>
        </w:rPr>
        <w:t xml:space="preserve">Phylogenetic tree of </w:t>
      </w:r>
      <w:ins w:id="166" w:author="Juan C. Martínez Cruzado" w:date="2020-11-30T11:01:00Z">
        <w:r w:rsidR="00A95FC9">
          <w:rPr>
            <w:rFonts w:ascii="Times New Roman" w:eastAsia="Times New Roman" w:hAnsi="Times New Roman" w:cs="Times New Roman"/>
            <w:i/>
            <w:iCs/>
            <w:sz w:val="24"/>
            <w:szCs w:val="24"/>
          </w:rPr>
          <w:t>c</w:t>
        </w:r>
      </w:ins>
      <w:del w:id="167" w:author="Juan C. Martínez Cruzado" w:date="2020-11-30T11:01:00Z">
        <w:r w:rsidRPr="00557893" w:rsidDel="00A95FC9">
          <w:rPr>
            <w:rFonts w:ascii="Times New Roman" w:eastAsia="Times New Roman" w:hAnsi="Times New Roman" w:cs="Times New Roman"/>
            <w:i/>
            <w:iCs/>
            <w:sz w:val="24"/>
            <w:szCs w:val="24"/>
          </w:rPr>
          <w:delText>C</w:delText>
        </w:r>
      </w:del>
      <w:r w:rsidRPr="00557893">
        <w:rPr>
          <w:rFonts w:ascii="Times New Roman" w:eastAsia="Times New Roman" w:hAnsi="Times New Roman" w:cs="Times New Roman"/>
          <w:i/>
          <w:iCs/>
          <w:sz w:val="24"/>
          <w:szCs w:val="24"/>
        </w:rPr>
        <w:t xml:space="preserve">ytochrome </w:t>
      </w:r>
      <w:del w:id="168" w:author="Juan C. Martínez Cruzado" w:date="2020-11-30T11:01:00Z">
        <w:r w:rsidRPr="00557893" w:rsidDel="00A95FC9">
          <w:rPr>
            <w:rFonts w:ascii="Times New Roman" w:eastAsia="Times New Roman" w:hAnsi="Times New Roman" w:cs="Times New Roman"/>
            <w:i/>
            <w:iCs/>
            <w:sz w:val="24"/>
            <w:szCs w:val="24"/>
          </w:rPr>
          <w:delText>B</w:delText>
        </w:r>
      </w:del>
      <w:ins w:id="169" w:author="Juan C. Martínez Cruzado" w:date="2020-11-30T11:01:00Z">
        <w:r w:rsidR="00A95FC9">
          <w:rPr>
            <w:rFonts w:ascii="Times New Roman" w:eastAsia="Times New Roman" w:hAnsi="Times New Roman" w:cs="Times New Roman"/>
            <w:i/>
            <w:iCs/>
            <w:sz w:val="24"/>
            <w:szCs w:val="24"/>
          </w:rPr>
          <w:t>b</w:t>
        </w:r>
      </w:ins>
      <w:r w:rsidRPr="00557893">
        <w:rPr>
          <w:rFonts w:ascii="Times New Roman" w:eastAsia="Times New Roman" w:hAnsi="Times New Roman" w:cs="Times New Roman"/>
          <w:i/>
          <w:iCs/>
          <w:sz w:val="24"/>
          <w:szCs w:val="24"/>
        </w:rPr>
        <w:t xml:space="preserve"> (left) with 16S sequence results (right) by individual animals.</w:t>
      </w:r>
      <w:proofErr w:type="gram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 xml:space="preserve"> Animals are labeled at tree nodes according to cardinal location site of collection and animal identification (see </w:t>
      </w:r>
      <w:r w:rsidRPr="00821F29">
        <w:rPr>
          <w:rFonts w:ascii="Times New Roman" w:eastAsia="Times New Roman" w:hAnsi="Times New Roman" w:cs="Times New Roman"/>
          <w:b/>
          <w:bCs/>
          <w:sz w:val="24"/>
          <w:szCs w:val="24"/>
        </w:rPr>
        <w:t>Figure 4</w:t>
      </w:r>
      <w:r w:rsidRPr="00557893">
        <w:rPr>
          <w:rFonts w:ascii="Times New Roman" w:eastAsia="Times New Roman" w:hAnsi="Times New Roman" w:cs="Times New Roman"/>
          <w:sz w:val="24"/>
          <w:szCs w:val="24"/>
        </w:rPr>
        <w:t>). A Tamura-</w:t>
      </w:r>
      <w:proofErr w:type="spellStart"/>
      <w:r w:rsidRPr="00557893">
        <w:rPr>
          <w:rFonts w:ascii="Times New Roman" w:eastAsia="Times New Roman" w:hAnsi="Times New Roman" w:cs="Times New Roman"/>
          <w:sz w:val="24"/>
          <w:szCs w:val="24"/>
        </w:rPr>
        <w:t>Nei</w:t>
      </w:r>
      <w:proofErr w:type="spellEnd"/>
      <w:r w:rsidRPr="00557893">
        <w:rPr>
          <w:rFonts w:ascii="Times New Roman" w:eastAsia="Times New Roman" w:hAnsi="Times New Roman" w:cs="Times New Roman"/>
          <w:sz w:val="24"/>
          <w:szCs w:val="24"/>
        </w:rPr>
        <w:t xml:space="preserve"> Neighbor-Joining phylogenetic tree was generated using </w:t>
      </w:r>
      <w:proofErr w:type="spellStart"/>
      <w:r w:rsidRPr="00557893">
        <w:rPr>
          <w:rFonts w:ascii="Times New Roman" w:eastAsia="Times New Roman" w:hAnsi="Times New Roman" w:cs="Times New Roman"/>
          <w:sz w:val="24"/>
          <w:szCs w:val="24"/>
        </w:rPr>
        <w:t>Geneious</w:t>
      </w:r>
      <w:proofErr w:type="spellEnd"/>
      <w:r w:rsidRPr="00557893">
        <w:rPr>
          <w:rFonts w:ascii="Times New Roman" w:eastAsia="Times New Roman" w:hAnsi="Times New Roman" w:cs="Times New Roman"/>
          <w:sz w:val="24"/>
          <w:szCs w:val="24"/>
        </w:rPr>
        <w:t xml:space="preserve"> Prime software and the taxonomic classification was generated in QIIME2. There are four major clades represented in the tree, each marked with an </w:t>
      </w:r>
      <w:commentRangeStart w:id="170"/>
      <w:r w:rsidRPr="00557893">
        <w:rPr>
          <w:rFonts w:ascii="Times New Roman" w:eastAsia="Times New Roman" w:hAnsi="Times New Roman" w:cs="Times New Roman"/>
          <w:sz w:val="24"/>
          <w:szCs w:val="24"/>
        </w:rPr>
        <w:t>asterisk</w:t>
      </w:r>
      <w:commentRangeEnd w:id="170"/>
      <w:r w:rsidR="00703F56">
        <w:rPr>
          <w:rStyle w:val="CommentReference"/>
        </w:rPr>
        <w:commentReference w:id="170"/>
      </w:r>
      <w:r w:rsidRPr="00557893">
        <w:rPr>
          <w:rFonts w:ascii="Times New Roman" w:eastAsia="Times New Roman" w:hAnsi="Times New Roman" w:cs="Times New Roman"/>
          <w:sz w:val="24"/>
          <w:szCs w:val="24"/>
        </w:rPr>
        <w:t xml:space="preserve">. </w:t>
      </w:r>
    </w:p>
    <w:p w14:paraId="53893400" w14:textId="1E30F3E5" w:rsidR="005249A9" w:rsidRDefault="005249A9" w:rsidP="00557893">
      <w:pPr>
        <w:jc w:val="both"/>
        <w:rPr>
          <w:rFonts w:ascii="Times New Roman" w:hAnsi="Times New Roman" w:cs="Times New Roman"/>
          <w:sz w:val="24"/>
          <w:szCs w:val="24"/>
        </w:rPr>
      </w:pPr>
    </w:p>
    <w:p w14:paraId="57095E2C" w14:textId="77777777" w:rsidR="005249A9" w:rsidRDefault="005249A9" w:rsidP="00557893">
      <w:pPr>
        <w:jc w:val="both"/>
        <w:rPr>
          <w:rFonts w:ascii="Times New Roman" w:hAnsi="Times New Roman" w:cs="Times New Roman"/>
          <w:sz w:val="24"/>
          <w:szCs w:val="24"/>
        </w:rPr>
      </w:pPr>
    </w:p>
    <w:p w14:paraId="51BA390C" w14:textId="7798A52D" w:rsidR="00ED49DD" w:rsidRPr="008210EB" w:rsidRDefault="00171031" w:rsidP="00557893">
      <w:pPr>
        <w:jc w:val="both"/>
        <w:rPr>
          <w:rFonts w:ascii="Times New Roman" w:hAnsi="Times New Roman" w:cs="Times New Roman"/>
          <w:b/>
          <w:sz w:val="24"/>
          <w:szCs w:val="24"/>
        </w:rPr>
      </w:pPr>
      <w:commentRangeStart w:id="171"/>
      <w:r w:rsidRPr="008210EB">
        <w:rPr>
          <w:rFonts w:ascii="Times New Roman" w:hAnsi="Times New Roman" w:cs="Times New Roman"/>
          <w:b/>
          <w:sz w:val="24"/>
          <w:szCs w:val="24"/>
        </w:rPr>
        <w:lastRenderedPageBreak/>
        <w:t>Discussion</w:t>
      </w:r>
      <w:commentRangeEnd w:id="171"/>
      <w:r w:rsidR="0049677B">
        <w:rPr>
          <w:rStyle w:val="CommentReference"/>
        </w:rPr>
        <w:commentReference w:id="171"/>
      </w:r>
    </w:p>
    <w:p w14:paraId="529F1147" w14:textId="77E719FD" w:rsidR="00B8739C" w:rsidRPr="00557893" w:rsidRDefault="00171031"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It is well </w:t>
      </w:r>
      <w:r w:rsidR="00E70EA5" w:rsidRPr="00557893">
        <w:rPr>
          <w:rFonts w:ascii="Times New Roman" w:hAnsi="Times New Roman" w:cs="Times New Roman"/>
          <w:sz w:val="24"/>
          <w:szCs w:val="24"/>
        </w:rPr>
        <w:t>documented</w:t>
      </w:r>
      <w:r w:rsidRPr="00557893">
        <w:rPr>
          <w:rFonts w:ascii="Times New Roman" w:hAnsi="Times New Roman" w:cs="Times New Roman"/>
          <w:sz w:val="24"/>
          <w:szCs w:val="24"/>
        </w:rPr>
        <w:t xml:space="preserve"> that</w:t>
      </w:r>
      <w:r w:rsidR="00E70EA5" w:rsidRPr="00557893">
        <w:rPr>
          <w:rFonts w:ascii="Times New Roman" w:hAnsi="Times New Roman" w:cs="Times New Roman"/>
          <w:sz w:val="24"/>
          <w:szCs w:val="24"/>
        </w:rPr>
        <w:t xml:space="preserve"> the</w:t>
      </w:r>
      <w:r w:rsidRPr="00557893">
        <w:rPr>
          <w:rFonts w:ascii="Times New Roman" w:hAnsi="Times New Roman" w:cs="Times New Roman"/>
          <w:sz w:val="24"/>
          <w:szCs w:val="24"/>
        </w:rPr>
        <w:t xml:space="preserve"> coral reef ecosystem has been in decline</w:t>
      </w:r>
      <w:r w:rsidR="00E70EA5" w:rsidRPr="00557893">
        <w:rPr>
          <w:rFonts w:ascii="Times New Roman" w:hAnsi="Times New Roman" w:cs="Times New Roman"/>
          <w:sz w:val="24"/>
          <w:szCs w:val="24"/>
        </w:rPr>
        <w:t xml:space="preserve"> for decades</w:t>
      </w:r>
      <w:r w:rsidRPr="00557893">
        <w:rPr>
          <w:rFonts w:ascii="Times New Roman" w:hAnsi="Times New Roman" w:cs="Times New Roman"/>
          <w:sz w:val="24"/>
          <w:szCs w:val="24"/>
        </w:rPr>
        <w:t xml:space="preserve"> and that this has disastrous consequences for the biodiversity that inhabits this ecosystem. </w:t>
      </w:r>
      <w:r w:rsidR="00E70EA5" w:rsidRPr="00557893">
        <w:rPr>
          <w:rFonts w:ascii="Times New Roman" w:hAnsi="Times New Roman" w:cs="Times New Roman"/>
          <w:sz w:val="24"/>
          <w:szCs w:val="24"/>
        </w:rPr>
        <w:t xml:space="preserve">The great </w:t>
      </w:r>
      <w:r w:rsidR="00E70EA5" w:rsidRPr="00557893">
        <w:rPr>
          <w:rFonts w:ascii="Times New Roman" w:hAnsi="Times New Roman" w:cs="Times New Roman"/>
          <w:i/>
          <w:iCs/>
          <w:sz w:val="24"/>
          <w:szCs w:val="24"/>
        </w:rPr>
        <w:t xml:space="preserve">D. </w:t>
      </w:r>
      <w:proofErr w:type="spellStart"/>
      <w:r w:rsidR="00E70EA5" w:rsidRPr="00557893">
        <w:rPr>
          <w:rFonts w:ascii="Times New Roman" w:hAnsi="Times New Roman" w:cs="Times New Roman"/>
          <w:i/>
          <w:iCs/>
          <w:sz w:val="24"/>
          <w:szCs w:val="24"/>
        </w:rPr>
        <w:t>antillarum</w:t>
      </w:r>
      <w:proofErr w:type="spellEnd"/>
      <w:r w:rsidR="00E70EA5" w:rsidRPr="00557893">
        <w:rPr>
          <w:rFonts w:ascii="Times New Roman" w:hAnsi="Times New Roman" w:cs="Times New Roman"/>
          <w:sz w:val="24"/>
          <w:szCs w:val="24"/>
        </w:rPr>
        <w:t xml:space="preserve"> die off in the 1980’s had </w:t>
      </w:r>
      <w:r w:rsidR="00253509" w:rsidRPr="00557893">
        <w:rPr>
          <w:rFonts w:ascii="Times New Roman" w:hAnsi="Times New Roman" w:cs="Times New Roman"/>
          <w:sz w:val="24"/>
          <w:szCs w:val="24"/>
        </w:rPr>
        <w:t>serious</w:t>
      </w:r>
      <w:r w:rsidR="00E70EA5" w:rsidRPr="00557893">
        <w:rPr>
          <w:rFonts w:ascii="Times New Roman" w:hAnsi="Times New Roman" w:cs="Times New Roman"/>
          <w:sz w:val="24"/>
          <w:szCs w:val="24"/>
        </w:rPr>
        <w:t xml:space="preserve"> consequences that</w:t>
      </w:r>
      <w:r w:rsidR="00ED49DD" w:rsidRPr="00557893">
        <w:rPr>
          <w:rFonts w:ascii="Times New Roman" w:hAnsi="Times New Roman" w:cs="Times New Roman"/>
          <w:sz w:val="24"/>
          <w:szCs w:val="24"/>
        </w:rPr>
        <w:t xml:space="preserve"> also</w:t>
      </w:r>
      <w:r w:rsidR="00E70EA5" w:rsidRPr="00557893">
        <w:rPr>
          <w:rFonts w:ascii="Times New Roman" w:hAnsi="Times New Roman" w:cs="Times New Roman"/>
          <w:sz w:val="24"/>
          <w:szCs w:val="24"/>
        </w:rPr>
        <w:t xml:space="preserve"> contribute</w:t>
      </w:r>
      <w:ins w:id="172" w:author="Juan C. Martínez Cruzado" w:date="2020-11-30T10:45:00Z">
        <w:r w:rsidR="0049677B">
          <w:rPr>
            <w:rFonts w:ascii="Times New Roman" w:hAnsi="Times New Roman" w:cs="Times New Roman"/>
            <w:sz w:val="24"/>
            <w:szCs w:val="24"/>
          </w:rPr>
          <w:t>d</w:t>
        </w:r>
      </w:ins>
      <w:r w:rsidR="00E70EA5" w:rsidRPr="00557893">
        <w:rPr>
          <w:rFonts w:ascii="Times New Roman" w:hAnsi="Times New Roman" w:cs="Times New Roman"/>
          <w:sz w:val="24"/>
          <w:szCs w:val="24"/>
        </w:rPr>
        <w:t xml:space="preserve"> to this </w:t>
      </w:r>
      <w:r w:rsidR="00253509" w:rsidRPr="00557893">
        <w:rPr>
          <w:rFonts w:ascii="Times New Roman" w:hAnsi="Times New Roman" w:cs="Times New Roman"/>
          <w:sz w:val="24"/>
          <w:szCs w:val="24"/>
        </w:rPr>
        <w:t xml:space="preserve">ecosystem </w:t>
      </w:r>
      <w:r w:rsidR="00E70EA5" w:rsidRPr="00557893">
        <w:rPr>
          <w:rFonts w:ascii="Times New Roman" w:hAnsi="Times New Roman" w:cs="Times New Roman"/>
          <w:sz w:val="24"/>
          <w:szCs w:val="24"/>
        </w:rPr>
        <w:t>decay</w:t>
      </w:r>
      <w:r w:rsidR="00273F6D" w:rsidRPr="00557893">
        <w:rPr>
          <w:rFonts w:ascii="Times New Roman" w:hAnsi="Times New Roman" w:cs="Times New Roman"/>
          <w:sz w:val="24"/>
          <w:szCs w:val="24"/>
        </w:rPr>
        <w:t>. We know very little of what caused t</w:t>
      </w:r>
      <w:r w:rsidR="00460349" w:rsidRPr="00557893">
        <w:rPr>
          <w:rFonts w:ascii="Times New Roman" w:hAnsi="Times New Roman" w:cs="Times New Roman"/>
          <w:sz w:val="24"/>
          <w:szCs w:val="24"/>
        </w:rPr>
        <w:t xml:space="preserve">he great die </w:t>
      </w:r>
      <w:r w:rsidR="00F732EA" w:rsidRPr="00557893">
        <w:rPr>
          <w:rFonts w:ascii="Times New Roman" w:hAnsi="Times New Roman" w:cs="Times New Roman"/>
          <w:sz w:val="24"/>
          <w:szCs w:val="24"/>
        </w:rPr>
        <w:t>off,</w:t>
      </w:r>
      <w:r w:rsidR="00273F6D" w:rsidRPr="00557893">
        <w:rPr>
          <w:rFonts w:ascii="Times New Roman" w:hAnsi="Times New Roman" w:cs="Times New Roman"/>
          <w:sz w:val="24"/>
          <w:szCs w:val="24"/>
        </w:rPr>
        <w:t xml:space="preserve"> but it is believed that </w:t>
      </w:r>
      <w:proofErr w:type="gramStart"/>
      <w:r w:rsidR="00273F6D" w:rsidRPr="00557893">
        <w:rPr>
          <w:rFonts w:ascii="Times New Roman" w:hAnsi="Times New Roman" w:cs="Times New Roman"/>
          <w:sz w:val="24"/>
          <w:szCs w:val="24"/>
        </w:rPr>
        <w:t>a water</w:t>
      </w:r>
      <w:proofErr w:type="gramEnd"/>
      <w:r w:rsidR="00273F6D" w:rsidRPr="00557893">
        <w:rPr>
          <w:rFonts w:ascii="Times New Roman" w:hAnsi="Times New Roman" w:cs="Times New Roman"/>
          <w:sz w:val="24"/>
          <w:szCs w:val="24"/>
        </w:rPr>
        <w:t xml:space="preserve"> borne pathogen was responsible</w:t>
      </w:r>
      <w:r w:rsidR="00460349" w:rsidRPr="00557893">
        <w:rPr>
          <w:rFonts w:ascii="Times New Roman" w:hAnsi="Times New Roman" w:cs="Times New Roman"/>
          <w:sz w:val="24"/>
          <w:szCs w:val="24"/>
        </w:rPr>
        <w:t xml:space="preserve"> for the event (</w:t>
      </w:r>
      <w:proofErr w:type="spellStart"/>
      <w:r w:rsidR="00460349" w:rsidRPr="00557893">
        <w:rPr>
          <w:rFonts w:ascii="Times New Roman" w:hAnsi="Times New Roman" w:cs="Times New Roman"/>
          <w:sz w:val="24"/>
          <w:szCs w:val="24"/>
        </w:rPr>
        <w:t>Lessios</w:t>
      </w:r>
      <w:proofErr w:type="spellEnd"/>
      <w:r w:rsidR="00460349" w:rsidRPr="00557893">
        <w:rPr>
          <w:rFonts w:ascii="Times New Roman" w:hAnsi="Times New Roman" w:cs="Times New Roman"/>
          <w:sz w:val="24"/>
          <w:szCs w:val="24"/>
        </w:rPr>
        <w:t xml:space="preserve"> et a</w:t>
      </w:r>
      <w:r w:rsidR="007B2CBA" w:rsidRPr="00557893">
        <w:rPr>
          <w:rFonts w:ascii="Times New Roman" w:hAnsi="Times New Roman" w:cs="Times New Roman"/>
          <w:sz w:val="24"/>
          <w:szCs w:val="24"/>
        </w:rPr>
        <w:t>l</w:t>
      </w:r>
      <w:r w:rsidR="00460349" w:rsidRPr="00557893">
        <w:rPr>
          <w:rFonts w:ascii="Times New Roman" w:hAnsi="Times New Roman" w:cs="Times New Roman"/>
          <w:sz w:val="24"/>
          <w:szCs w:val="24"/>
        </w:rPr>
        <w:t xml:space="preserve">., 1984). </w:t>
      </w:r>
      <w:r w:rsidR="00F732EA" w:rsidRPr="00557893">
        <w:rPr>
          <w:rFonts w:ascii="Times New Roman" w:hAnsi="Times New Roman" w:cs="Times New Roman"/>
          <w:sz w:val="24"/>
          <w:szCs w:val="24"/>
        </w:rPr>
        <w:t xml:space="preserve">In 1987, an experiment conducted by Bauer found bacterial isolates from </w:t>
      </w:r>
      <w:r w:rsidR="00F732EA" w:rsidRPr="00557893">
        <w:rPr>
          <w:rFonts w:ascii="Times New Roman" w:hAnsi="Times New Roman" w:cs="Times New Roman"/>
          <w:i/>
          <w:iCs/>
          <w:sz w:val="24"/>
          <w:szCs w:val="24"/>
        </w:rPr>
        <w:t xml:space="preserve">D. </w:t>
      </w:r>
      <w:proofErr w:type="spellStart"/>
      <w:r w:rsidR="00F732EA" w:rsidRPr="00557893">
        <w:rPr>
          <w:rFonts w:ascii="Times New Roman" w:hAnsi="Times New Roman" w:cs="Times New Roman"/>
          <w:i/>
          <w:iCs/>
          <w:sz w:val="24"/>
          <w:szCs w:val="24"/>
        </w:rPr>
        <w:t>antillarum’s</w:t>
      </w:r>
      <w:proofErr w:type="spellEnd"/>
      <w:r w:rsidR="00F732EA" w:rsidRPr="00557893">
        <w:rPr>
          <w:rFonts w:ascii="Times New Roman" w:hAnsi="Times New Roman" w:cs="Times New Roman"/>
          <w:sz w:val="24"/>
          <w:szCs w:val="24"/>
        </w:rPr>
        <w:t xml:space="preserve"> digestive tract and gonad tissues which were confirmed to be strains of </w:t>
      </w:r>
      <w:r w:rsidR="00F732EA" w:rsidRPr="00557893">
        <w:rPr>
          <w:rFonts w:ascii="Times New Roman" w:hAnsi="Times New Roman" w:cs="Times New Roman"/>
          <w:i/>
          <w:iCs/>
          <w:sz w:val="24"/>
          <w:szCs w:val="24"/>
        </w:rPr>
        <w:t xml:space="preserve">Clostridia </w:t>
      </w:r>
      <w:proofErr w:type="spellStart"/>
      <w:r w:rsidR="00F732EA" w:rsidRPr="00557893">
        <w:rPr>
          <w:rFonts w:ascii="Times New Roman" w:hAnsi="Times New Roman" w:cs="Times New Roman"/>
          <w:i/>
          <w:iCs/>
          <w:sz w:val="24"/>
          <w:szCs w:val="24"/>
        </w:rPr>
        <w:t>perfringes</w:t>
      </w:r>
      <w:proofErr w:type="spellEnd"/>
      <w:r w:rsidR="00F732EA" w:rsidRPr="00557893">
        <w:rPr>
          <w:rFonts w:ascii="Times New Roman" w:hAnsi="Times New Roman" w:cs="Times New Roman"/>
          <w:sz w:val="24"/>
          <w:szCs w:val="24"/>
        </w:rPr>
        <w:t xml:space="preserve"> and </w:t>
      </w:r>
      <w:r w:rsidR="00F732EA" w:rsidRPr="00557893">
        <w:rPr>
          <w:rFonts w:ascii="Times New Roman" w:hAnsi="Times New Roman" w:cs="Times New Roman"/>
          <w:i/>
          <w:iCs/>
          <w:sz w:val="24"/>
          <w:szCs w:val="24"/>
        </w:rPr>
        <w:t xml:space="preserve">Clostridia </w:t>
      </w:r>
      <w:proofErr w:type="spellStart"/>
      <w:r w:rsidR="00F732EA" w:rsidRPr="00557893">
        <w:rPr>
          <w:rFonts w:ascii="Times New Roman" w:hAnsi="Times New Roman" w:cs="Times New Roman"/>
          <w:i/>
          <w:iCs/>
          <w:sz w:val="24"/>
          <w:szCs w:val="24"/>
        </w:rPr>
        <w:t>sordellii</w:t>
      </w:r>
      <w:proofErr w:type="spellEnd"/>
      <w:r w:rsidR="00F732EA" w:rsidRPr="00557893">
        <w:rPr>
          <w:rFonts w:ascii="Times New Roman" w:hAnsi="Times New Roman" w:cs="Times New Roman"/>
          <w:sz w:val="24"/>
          <w:szCs w:val="24"/>
        </w:rPr>
        <w:t xml:space="preserve">. It is well documented that </w:t>
      </w:r>
      <w:r w:rsidR="00F732EA" w:rsidRPr="00557893">
        <w:rPr>
          <w:rFonts w:ascii="Times New Roman" w:hAnsi="Times New Roman" w:cs="Times New Roman"/>
          <w:i/>
          <w:iCs/>
          <w:sz w:val="24"/>
          <w:szCs w:val="24"/>
        </w:rPr>
        <w:t>Clostridia</w:t>
      </w:r>
      <w:r w:rsidR="00F732EA" w:rsidRPr="00557893">
        <w:rPr>
          <w:rFonts w:ascii="Times New Roman" w:hAnsi="Times New Roman" w:cs="Times New Roman"/>
          <w:sz w:val="24"/>
          <w:szCs w:val="24"/>
        </w:rPr>
        <w:t xml:space="preserve"> strains are commonly associated with polluted estuarine water (Daily et a</w:t>
      </w:r>
      <w:r w:rsidR="002907D8" w:rsidRPr="00557893">
        <w:rPr>
          <w:rFonts w:ascii="Times New Roman" w:hAnsi="Times New Roman" w:cs="Times New Roman"/>
          <w:sz w:val="24"/>
          <w:szCs w:val="24"/>
        </w:rPr>
        <w:t>l</w:t>
      </w:r>
      <w:r w:rsidR="00F732EA" w:rsidRPr="00557893">
        <w:rPr>
          <w:rFonts w:ascii="Times New Roman" w:hAnsi="Times New Roman" w:cs="Times New Roman"/>
          <w:sz w:val="24"/>
          <w:szCs w:val="24"/>
        </w:rPr>
        <w:t xml:space="preserve">., 1981; Watkins and </w:t>
      </w:r>
      <w:proofErr w:type="spellStart"/>
      <w:r w:rsidR="00F732EA" w:rsidRPr="00557893">
        <w:rPr>
          <w:rFonts w:ascii="Times New Roman" w:hAnsi="Times New Roman" w:cs="Times New Roman"/>
          <w:sz w:val="24"/>
          <w:szCs w:val="24"/>
        </w:rPr>
        <w:t>Cabelli</w:t>
      </w:r>
      <w:proofErr w:type="spellEnd"/>
      <w:r w:rsidR="00F732EA" w:rsidRPr="00557893">
        <w:rPr>
          <w:rFonts w:ascii="Times New Roman" w:hAnsi="Times New Roman" w:cs="Times New Roman"/>
          <w:sz w:val="24"/>
          <w:szCs w:val="24"/>
        </w:rPr>
        <w:t>, 1985).</w:t>
      </w:r>
      <w:r w:rsidR="002907D8" w:rsidRPr="00557893">
        <w:rPr>
          <w:rFonts w:ascii="Times New Roman" w:hAnsi="Times New Roman" w:cs="Times New Roman"/>
          <w:sz w:val="24"/>
          <w:szCs w:val="24"/>
        </w:rPr>
        <w:t xml:space="preserve"> In this experiment (Bauer 1987) the Clostridium bacteria were found to be highly infectious especially at a higher temperature. The correlation between temperature and pathogenicity has been studied in recent investigations involving the sea urchin </w:t>
      </w:r>
      <w:proofErr w:type="spellStart"/>
      <w:r w:rsidR="002907D8" w:rsidRPr="00557893">
        <w:rPr>
          <w:rFonts w:ascii="Times New Roman" w:hAnsi="Times New Roman" w:cs="Times New Roman"/>
          <w:i/>
          <w:iCs/>
          <w:sz w:val="24"/>
          <w:szCs w:val="24"/>
        </w:rPr>
        <w:t>L</w:t>
      </w:r>
      <w:del w:id="173" w:author="Juan C. Martínez Cruzado" w:date="2020-11-30T10:46:00Z">
        <w:r w:rsidR="002907D8" w:rsidRPr="00557893" w:rsidDel="0049677B">
          <w:rPr>
            <w:rFonts w:ascii="Times New Roman" w:hAnsi="Times New Roman" w:cs="Times New Roman"/>
            <w:i/>
            <w:iCs/>
            <w:sz w:val="24"/>
            <w:szCs w:val="24"/>
          </w:rPr>
          <w:delText>.</w:delText>
        </w:r>
      </w:del>
      <w:ins w:id="174" w:author="Juan C. Martínez Cruzado" w:date="2020-11-30T10:46:00Z">
        <w:r w:rsidR="0049677B">
          <w:rPr>
            <w:rFonts w:ascii="Times New Roman" w:hAnsi="Times New Roman" w:cs="Times New Roman"/>
            <w:i/>
            <w:iCs/>
            <w:sz w:val="24"/>
            <w:szCs w:val="24"/>
          </w:rPr>
          <w:t>ytechinus</w:t>
        </w:r>
      </w:ins>
      <w:proofErr w:type="spellEnd"/>
      <w:r w:rsidR="002907D8" w:rsidRPr="00557893">
        <w:rPr>
          <w:rFonts w:ascii="Times New Roman" w:hAnsi="Times New Roman" w:cs="Times New Roman"/>
          <w:i/>
          <w:iCs/>
          <w:sz w:val="24"/>
          <w:szCs w:val="24"/>
        </w:rPr>
        <w:t xml:space="preserve"> </w:t>
      </w:r>
      <w:proofErr w:type="spellStart"/>
      <w:r w:rsidR="002907D8" w:rsidRPr="00557893">
        <w:rPr>
          <w:rFonts w:ascii="Times New Roman" w:hAnsi="Times New Roman" w:cs="Times New Roman"/>
          <w:i/>
          <w:iCs/>
          <w:sz w:val="24"/>
          <w:szCs w:val="24"/>
        </w:rPr>
        <w:t>variegatus</w:t>
      </w:r>
      <w:proofErr w:type="spellEnd"/>
      <w:r w:rsidR="002907D8" w:rsidRPr="00557893">
        <w:rPr>
          <w:rFonts w:ascii="Times New Roman" w:hAnsi="Times New Roman" w:cs="Times New Roman"/>
          <w:sz w:val="24"/>
          <w:szCs w:val="24"/>
        </w:rPr>
        <w:t xml:space="preserve"> (Brothers et. al 2018) and it has been proposed that perhaps at higher temperature sea urchin</w:t>
      </w:r>
      <w:r w:rsidR="00A75A6E" w:rsidRPr="00557893">
        <w:rPr>
          <w:rFonts w:ascii="Times New Roman" w:hAnsi="Times New Roman" w:cs="Times New Roman"/>
          <w:sz w:val="24"/>
          <w:szCs w:val="24"/>
        </w:rPr>
        <w:t>s</w:t>
      </w:r>
      <w:r w:rsidR="002907D8" w:rsidRPr="00557893">
        <w:rPr>
          <w:rFonts w:ascii="Times New Roman" w:hAnsi="Times New Roman" w:cs="Times New Roman"/>
          <w:sz w:val="24"/>
          <w:szCs w:val="24"/>
        </w:rPr>
        <w:t xml:space="preserve"> experience a destabilization of the microbiome (dysbiosis). In this</w:t>
      </w:r>
      <w:r w:rsidR="00ED49DD" w:rsidRPr="00557893">
        <w:rPr>
          <w:rFonts w:ascii="Times New Roman" w:hAnsi="Times New Roman" w:cs="Times New Roman"/>
          <w:sz w:val="24"/>
          <w:szCs w:val="24"/>
        </w:rPr>
        <w:t xml:space="preserve"> same</w:t>
      </w:r>
      <w:r w:rsidR="002907D8" w:rsidRPr="00557893">
        <w:rPr>
          <w:rFonts w:ascii="Times New Roman" w:hAnsi="Times New Roman" w:cs="Times New Roman"/>
          <w:sz w:val="24"/>
          <w:szCs w:val="24"/>
        </w:rPr>
        <w:t xml:space="preserve"> study </w:t>
      </w:r>
      <w:r w:rsidR="00ED49DD" w:rsidRPr="00557893">
        <w:rPr>
          <w:rFonts w:ascii="Times New Roman" w:hAnsi="Times New Roman" w:cs="Times New Roman"/>
          <w:sz w:val="24"/>
          <w:szCs w:val="24"/>
        </w:rPr>
        <w:t>also,</w:t>
      </w:r>
      <w:r w:rsidR="002907D8" w:rsidRPr="00557893">
        <w:rPr>
          <w:rFonts w:ascii="Times New Roman" w:hAnsi="Times New Roman" w:cs="Times New Roman"/>
          <w:sz w:val="24"/>
          <w:szCs w:val="24"/>
        </w:rPr>
        <w:t xml:space="preserve"> there is </w:t>
      </w:r>
      <w:r w:rsidR="00ED49DD" w:rsidRPr="00557893">
        <w:rPr>
          <w:rFonts w:ascii="Times New Roman" w:hAnsi="Times New Roman" w:cs="Times New Roman"/>
          <w:sz w:val="24"/>
          <w:szCs w:val="24"/>
        </w:rPr>
        <w:t xml:space="preserve">some </w:t>
      </w:r>
      <w:r w:rsidR="002907D8" w:rsidRPr="00557893">
        <w:rPr>
          <w:rFonts w:ascii="Times New Roman" w:hAnsi="Times New Roman" w:cs="Times New Roman"/>
          <w:sz w:val="24"/>
          <w:szCs w:val="24"/>
        </w:rPr>
        <w:t xml:space="preserve">evidence of an increase of virulence of opportunistic organisms inside the microbiome </w:t>
      </w:r>
      <w:r w:rsidR="0046585B" w:rsidRPr="00557893">
        <w:rPr>
          <w:rFonts w:ascii="Times New Roman" w:hAnsi="Times New Roman" w:cs="Times New Roman"/>
          <w:sz w:val="24"/>
          <w:szCs w:val="24"/>
        </w:rPr>
        <w:t xml:space="preserve">of the </w:t>
      </w:r>
      <w:r w:rsidR="0046585B" w:rsidRPr="00557893">
        <w:rPr>
          <w:rFonts w:ascii="Times New Roman" w:hAnsi="Times New Roman" w:cs="Times New Roman"/>
          <w:i/>
          <w:iCs/>
          <w:sz w:val="24"/>
          <w:szCs w:val="24"/>
        </w:rPr>
        <w:t>L. variegatus</w:t>
      </w:r>
      <w:r w:rsidR="0046585B" w:rsidRPr="00557893">
        <w:rPr>
          <w:rFonts w:ascii="Times New Roman" w:hAnsi="Times New Roman" w:cs="Times New Roman"/>
          <w:sz w:val="24"/>
          <w:szCs w:val="24"/>
        </w:rPr>
        <w:t xml:space="preserve"> as it has been reported that some bacteria respond with pathogenicity with increasing temperature. In another sea urchin </w:t>
      </w:r>
      <w:proofErr w:type="spellStart"/>
      <w:r w:rsidR="0046585B" w:rsidRPr="00557893">
        <w:rPr>
          <w:rFonts w:ascii="Times New Roman" w:hAnsi="Times New Roman" w:cs="Times New Roman"/>
          <w:i/>
          <w:iCs/>
          <w:sz w:val="24"/>
          <w:szCs w:val="24"/>
        </w:rPr>
        <w:t>Heliocidaris</w:t>
      </w:r>
      <w:proofErr w:type="spellEnd"/>
      <w:r w:rsidR="0046585B" w:rsidRPr="00557893">
        <w:rPr>
          <w:rFonts w:ascii="Times New Roman" w:hAnsi="Times New Roman" w:cs="Times New Roman"/>
          <w:i/>
          <w:iCs/>
          <w:sz w:val="24"/>
          <w:szCs w:val="24"/>
        </w:rPr>
        <w:t xml:space="preserve"> </w:t>
      </w:r>
      <w:proofErr w:type="spellStart"/>
      <w:r w:rsidR="0046585B" w:rsidRPr="00557893">
        <w:rPr>
          <w:rFonts w:ascii="Times New Roman" w:hAnsi="Times New Roman" w:cs="Times New Roman"/>
          <w:i/>
          <w:iCs/>
          <w:sz w:val="24"/>
          <w:szCs w:val="24"/>
        </w:rPr>
        <w:t>erythrogramma</w:t>
      </w:r>
      <w:proofErr w:type="spellEnd"/>
      <w:r w:rsidR="0046585B" w:rsidRPr="00557893">
        <w:rPr>
          <w:rFonts w:ascii="Times New Roman" w:hAnsi="Times New Roman" w:cs="Times New Roman"/>
          <w:sz w:val="24"/>
          <w:szCs w:val="24"/>
        </w:rPr>
        <w:t xml:space="preserve">, elevated temperatures have been observed to cause a degradation of the coelomocyte concentrations which impacts overall immunity (Brothers et. al 2016). </w:t>
      </w:r>
      <w:r w:rsidR="00E12AF5" w:rsidRPr="00557893">
        <w:rPr>
          <w:rFonts w:ascii="Times New Roman" w:hAnsi="Times New Roman" w:cs="Times New Roman"/>
          <w:sz w:val="24"/>
          <w:szCs w:val="24"/>
        </w:rPr>
        <w:t xml:space="preserve">In the case of our study it is probable that Clostridium is the number one suspect of the great </w:t>
      </w:r>
      <w:r w:rsidR="00E12AF5" w:rsidRPr="0049677B">
        <w:rPr>
          <w:rFonts w:ascii="Times New Roman" w:hAnsi="Times New Roman" w:cs="Times New Roman"/>
          <w:i/>
          <w:sz w:val="24"/>
          <w:szCs w:val="24"/>
          <w:rPrChange w:id="175" w:author="Juan C. Martínez Cruzado" w:date="2020-11-30T10:46:00Z">
            <w:rPr>
              <w:rFonts w:ascii="Times New Roman" w:hAnsi="Times New Roman" w:cs="Times New Roman"/>
              <w:sz w:val="24"/>
              <w:szCs w:val="24"/>
            </w:rPr>
          </w:rPrChange>
        </w:rPr>
        <w:t xml:space="preserve">D. </w:t>
      </w:r>
      <w:proofErr w:type="spellStart"/>
      <w:r w:rsidR="00E12AF5" w:rsidRPr="0049677B">
        <w:rPr>
          <w:rFonts w:ascii="Times New Roman" w:hAnsi="Times New Roman" w:cs="Times New Roman"/>
          <w:i/>
          <w:sz w:val="24"/>
          <w:szCs w:val="24"/>
          <w:rPrChange w:id="176" w:author="Juan C. Martínez Cruzado" w:date="2020-11-30T10:46:00Z">
            <w:rPr>
              <w:rFonts w:ascii="Times New Roman" w:hAnsi="Times New Roman" w:cs="Times New Roman"/>
              <w:sz w:val="24"/>
              <w:szCs w:val="24"/>
            </w:rPr>
          </w:rPrChange>
        </w:rPr>
        <w:t>antillarum</w:t>
      </w:r>
      <w:proofErr w:type="spellEnd"/>
      <w:r w:rsidR="00E12AF5" w:rsidRPr="0049677B">
        <w:rPr>
          <w:rFonts w:ascii="Times New Roman" w:hAnsi="Times New Roman" w:cs="Times New Roman"/>
          <w:i/>
          <w:sz w:val="24"/>
          <w:szCs w:val="24"/>
          <w:rPrChange w:id="177" w:author="Juan C. Martínez Cruzado" w:date="2020-11-30T10:46:00Z">
            <w:rPr>
              <w:rFonts w:ascii="Times New Roman" w:hAnsi="Times New Roman" w:cs="Times New Roman"/>
              <w:sz w:val="24"/>
              <w:szCs w:val="24"/>
            </w:rPr>
          </w:rPrChange>
        </w:rPr>
        <w:t xml:space="preserve"> </w:t>
      </w:r>
      <w:r w:rsidR="00E12AF5" w:rsidRPr="00557893">
        <w:rPr>
          <w:rFonts w:ascii="Times New Roman" w:hAnsi="Times New Roman" w:cs="Times New Roman"/>
          <w:sz w:val="24"/>
          <w:szCs w:val="24"/>
        </w:rPr>
        <w:t>die off. This bacterium reproduces by spores and can travel large distances with this apparatus (</w:t>
      </w:r>
      <w:r w:rsidR="00A75A6E" w:rsidRPr="00557893">
        <w:rPr>
          <w:rFonts w:ascii="Times New Roman" w:hAnsi="Times New Roman" w:cs="Times New Roman"/>
          <w:sz w:val="24"/>
          <w:szCs w:val="24"/>
        </w:rPr>
        <w:t>Bauer 1987</w:t>
      </w:r>
      <w:r w:rsidR="00E12AF5" w:rsidRPr="00557893">
        <w:rPr>
          <w:rFonts w:ascii="Times New Roman" w:hAnsi="Times New Roman" w:cs="Times New Roman"/>
          <w:sz w:val="24"/>
          <w:szCs w:val="24"/>
        </w:rPr>
        <w:t xml:space="preserve">). Perhaps </w:t>
      </w:r>
      <w:proofErr w:type="gramStart"/>
      <w:r w:rsidR="00E12AF5" w:rsidRPr="00557893">
        <w:rPr>
          <w:rFonts w:ascii="Times New Roman" w:hAnsi="Times New Roman" w:cs="Times New Roman"/>
          <w:sz w:val="24"/>
          <w:szCs w:val="24"/>
        </w:rPr>
        <w:t>this added synergistic effects</w:t>
      </w:r>
      <w:proofErr w:type="gramEnd"/>
      <w:r w:rsidR="00E12AF5" w:rsidRPr="00557893">
        <w:rPr>
          <w:rFonts w:ascii="Times New Roman" w:hAnsi="Times New Roman" w:cs="Times New Roman"/>
          <w:sz w:val="24"/>
          <w:szCs w:val="24"/>
        </w:rPr>
        <w:t xml:space="preserve"> of elevated sea temperatures and a highly virulent strain of </w:t>
      </w:r>
      <w:r w:rsidR="00E12AF5" w:rsidRPr="0049677B">
        <w:rPr>
          <w:rFonts w:ascii="Times New Roman" w:hAnsi="Times New Roman" w:cs="Times New Roman"/>
          <w:i/>
          <w:sz w:val="24"/>
          <w:szCs w:val="24"/>
          <w:rPrChange w:id="178" w:author="Juan C. Martínez Cruzado" w:date="2020-11-30T10:46:00Z">
            <w:rPr>
              <w:rFonts w:ascii="Times New Roman" w:hAnsi="Times New Roman" w:cs="Times New Roman"/>
              <w:sz w:val="24"/>
              <w:szCs w:val="24"/>
            </w:rPr>
          </w:rPrChange>
        </w:rPr>
        <w:t>Clostridium</w:t>
      </w:r>
      <w:r w:rsidR="00E12AF5" w:rsidRPr="00557893">
        <w:rPr>
          <w:rFonts w:ascii="Times New Roman" w:hAnsi="Times New Roman" w:cs="Times New Roman"/>
          <w:sz w:val="24"/>
          <w:szCs w:val="24"/>
        </w:rPr>
        <w:t xml:space="preserve"> could </w:t>
      </w:r>
      <w:r w:rsidR="000C7532" w:rsidRPr="00557893">
        <w:rPr>
          <w:rFonts w:ascii="Times New Roman" w:hAnsi="Times New Roman" w:cs="Times New Roman"/>
          <w:sz w:val="24"/>
          <w:szCs w:val="24"/>
        </w:rPr>
        <w:t xml:space="preserve">present a challenge for </w:t>
      </w:r>
      <w:r w:rsidR="00E12AF5" w:rsidRPr="00557893">
        <w:rPr>
          <w:rFonts w:ascii="Times New Roman" w:hAnsi="Times New Roman" w:cs="Times New Roman"/>
          <w:sz w:val="24"/>
          <w:szCs w:val="24"/>
        </w:rPr>
        <w:t>the</w:t>
      </w:r>
      <w:r w:rsidR="000C7532" w:rsidRPr="00557893">
        <w:rPr>
          <w:rFonts w:ascii="Times New Roman" w:hAnsi="Times New Roman" w:cs="Times New Roman"/>
          <w:sz w:val="24"/>
          <w:szCs w:val="24"/>
        </w:rPr>
        <w:t xml:space="preserve"> survival of </w:t>
      </w:r>
      <w:r w:rsidR="000C7532" w:rsidRPr="00557893">
        <w:rPr>
          <w:rFonts w:ascii="Times New Roman" w:hAnsi="Times New Roman" w:cs="Times New Roman"/>
          <w:i/>
          <w:iCs/>
          <w:sz w:val="24"/>
          <w:szCs w:val="24"/>
        </w:rPr>
        <w:t xml:space="preserve">D. </w:t>
      </w:r>
      <w:proofErr w:type="spellStart"/>
      <w:r w:rsidR="000C7532" w:rsidRPr="00557893">
        <w:rPr>
          <w:rFonts w:ascii="Times New Roman" w:hAnsi="Times New Roman" w:cs="Times New Roman"/>
          <w:i/>
          <w:iCs/>
          <w:sz w:val="24"/>
          <w:szCs w:val="24"/>
        </w:rPr>
        <w:t>antillarum</w:t>
      </w:r>
      <w:proofErr w:type="spellEnd"/>
      <w:r w:rsidR="00ED49DD" w:rsidRPr="00557893">
        <w:rPr>
          <w:rFonts w:ascii="Times New Roman" w:hAnsi="Times New Roman" w:cs="Times New Roman"/>
          <w:sz w:val="24"/>
          <w:szCs w:val="24"/>
        </w:rPr>
        <w:t xml:space="preserve"> in the wild.</w:t>
      </w:r>
    </w:p>
    <w:p w14:paraId="7E84E949" w14:textId="5F966442" w:rsidR="00A2662F" w:rsidRPr="00557893" w:rsidRDefault="002F4054"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Previous studies done on the sea urchin digestive tissue have found distinct bacteria not found in outer environment or ingested feed (</w:t>
      </w:r>
      <w:proofErr w:type="spellStart"/>
      <w:r w:rsidRPr="00557893">
        <w:rPr>
          <w:rFonts w:ascii="Times New Roman" w:hAnsi="Times New Roman" w:cs="Times New Roman"/>
          <w:sz w:val="24"/>
          <w:szCs w:val="24"/>
        </w:rPr>
        <w:t>Guerinot</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Patriquin</w:t>
      </w:r>
      <w:proofErr w:type="spellEnd"/>
      <w:r w:rsidRPr="00557893">
        <w:rPr>
          <w:rFonts w:ascii="Times New Roman" w:hAnsi="Times New Roman" w:cs="Times New Roman"/>
          <w:sz w:val="24"/>
          <w:szCs w:val="24"/>
        </w:rPr>
        <w:t xml:space="preserve"> 1981; Hakim et al., 2015). </w:t>
      </w:r>
      <w:r w:rsidR="00AF0F4F" w:rsidRPr="00557893">
        <w:rPr>
          <w:rFonts w:ascii="Times New Roman" w:hAnsi="Times New Roman" w:cs="Times New Roman"/>
          <w:sz w:val="24"/>
          <w:szCs w:val="24"/>
        </w:rPr>
        <w:t xml:space="preserve">Bacteroidetes and Proteobacteria have </w:t>
      </w:r>
      <w:r w:rsidRPr="00557893">
        <w:rPr>
          <w:rFonts w:ascii="Times New Roman" w:hAnsi="Times New Roman" w:cs="Times New Roman"/>
          <w:sz w:val="24"/>
          <w:szCs w:val="24"/>
        </w:rPr>
        <w:t>been</w:t>
      </w:r>
      <w:r w:rsidR="00AF0F4F" w:rsidRPr="00557893">
        <w:rPr>
          <w:rFonts w:ascii="Times New Roman" w:hAnsi="Times New Roman" w:cs="Times New Roman"/>
          <w:sz w:val="24"/>
          <w:szCs w:val="24"/>
        </w:rPr>
        <w:t xml:space="preserve"> found in the guts of the mussel </w:t>
      </w:r>
      <w:proofErr w:type="spellStart"/>
      <w:r w:rsidR="00AF0F4F" w:rsidRPr="00557893">
        <w:rPr>
          <w:rFonts w:ascii="Times New Roman" w:hAnsi="Times New Roman" w:cs="Times New Roman"/>
          <w:i/>
          <w:iCs/>
          <w:sz w:val="24"/>
          <w:szCs w:val="24"/>
        </w:rPr>
        <w:t>Mytolus</w:t>
      </w:r>
      <w:proofErr w:type="spellEnd"/>
      <w:r w:rsidR="00AF0F4F" w:rsidRPr="00557893">
        <w:rPr>
          <w:rFonts w:ascii="Times New Roman" w:hAnsi="Times New Roman" w:cs="Times New Roman"/>
          <w:i/>
          <w:iCs/>
          <w:sz w:val="24"/>
          <w:szCs w:val="24"/>
        </w:rPr>
        <w:t xml:space="preserve"> </w:t>
      </w:r>
      <w:proofErr w:type="spellStart"/>
      <w:r w:rsidR="00AF0F4F" w:rsidRPr="00557893">
        <w:rPr>
          <w:rFonts w:ascii="Times New Roman" w:hAnsi="Times New Roman" w:cs="Times New Roman"/>
          <w:i/>
          <w:iCs/>
          <w:sz w:val="24"/>
          <w:szCs w:val="24"/>
        </w:rPr>
        <w:t>galloprovincialis</w:t>
      </w:r>
      <w:proofErr w:type="spellEnd"/>
      <w:r w:rsidR="00AF0F4F" w:rsidRPr="00557893">
        <w:rPr>
          <w:rFonts w:ascii="Times New Roman" w:hAnsi="Times New Roman" w:cs="Times New Roman"/>
          <w:sz w:val="24"/>
          <w:szCs w:val="24"/>
        </w:rPr>
        <w:t xml:space="preserve"> (Li </w:t>
      </w:r>
      <w:proofErr w:type="spellStart"/>
      <w:r w:rsidR="00AF0F4F" w:rsidRPr="00557893">
        <w:rPr>
          <w:rFonts w:ascii="Times New Roman" w:hAnsi="Times New Roman" w:cs="Times New Roman"/>
          <w:sz w:val="24"/>
          <w:szCs w:val="24"/>
        </w:rPr>
        <w:t>etal</w:t>
      </w:r>
      <w:proofErr w:type="spellEnd"/>
      <w:r w:rsidR="00AF0F4F" w:rsidRPr="00557893">
        <w:rPr>
          <w:rFonts w:ascii="Times New Roman" w:hAnsi="Times New Roman" w:cs="Times New Roman"/>
          <w:sz w:val="24"/>
          <w:szCs w:val="24"/>
        </w:rPr>
        <w:t xml:space="preserve"> 2019), a small abalone </w:t>
      </w:r>
      <w:proofErr w:type="spellStart"/>
      <w:r w:rsidR="00AF0F4F" w:rsidRPr="00557893">
        <w:rPr>
          <w:rFonts w:ascii="Times New Roman" w:hAnsi="Times New Roman" w:cs="Times New Roman"/>
          <w:i/>
          <w:iCs/>
          <w:sz w:val="24"/>
          <w:szCs w:val="24"/>
        </w:rPr>
        <w:t>Haliotisdiversicolor</w:t>
      </w:r>
      <w:proofErr w:type="spellEnd"/>
      <w:r w:rsidR="00AF0F4F" w:rsidRPr="00557893">
        <w:rPr>
          <w:rFonts w:ascii="Times New Roman" w:hAnsi="Times New Roman" w:cs="Times New Roman"/>
          <w:sz w:val="24"/>
          <w:szCs w:val="24"/>
        </w:rPr>
        <w:t xml:space="preserve"> (Zhao et al., 2018), a crab </w:t>
      </w:r>
      <w:r w:rsidR="00AF0F4F" w:rsidRPr="00557893">
        <w:rPr>
          <w:rFonts w:ascii="Times New Roman" w:hAnsi="Times New Roman" w:cs="Times New Roman"/>
          <w:i/>
          <w:iCs/>
          <w:sz w:val="24"/>
          <w:szCs w:val="24"/>
        </w:rPr>
        <w:t>Callinectes sapidus</w:t>
      </w:r>
      <w:r w:rsidR="00AF0F4F" w:rsidRPr="00557893">
        <w:rPr>
          <w:rFonts w:ascii="Times New Roman" w:hAnsi="Times New Roman" w:cs="Times New Roman"/>
          <w:sz w:val="24"/>
          <w:szCs w:val="24"/>
        </w:rPr>
        <w:t xml:space="preserve"> (Givens et al., 2013)</w:t>
      </w:r>
      <w:r w:rsidR="00BC09D3" w:rsidRPr="00557893">
        <w:rPr>
          <w:rFonts w:ascii="Times New Roman" w:hAnsi="Times New Roman" w:cs="Times New Roman"/>
          <w:sz w:val="24"/>
          <w:szCs w:val="24"/>
        </w:rPr>
        <w:t xml:space="preserve">, a sea cucumber </w:t>
      </w:r>
      <w:proofErr w:type="spellStart"/>
      <w:r w:rsidR="00BC09D3" w:rsidRPr="00557893">
        <w:rPr>
          <w:rFonts w:ascii="Times New Roman" w:hAnsi="Times New Roman" w:cs="Times New Roman"/>
          <w:i/>
          <w:iCs/>
          <w:sz w:val="24"/>
          <w:szCs w:val="24"/>
        </w:rPr>
        <w:t>Holothuria</w:t>
      </w:r>
      <w:proofErr w:type="spellEnd"/>
      <w:r w:rsidR="00BC09D3" w:rsidRPr="00557893">
        <w:rPr>
          <w:rFonts w:ascii="Times New Roman" w:hAnsi="Times New Roman" w:cs="Times New Roman"/>
          <w:i/>
          <w:iCs/>
          <w:sz w:val="24"/>
          <w:szCs w:val="24"/>
        </w:rPr>
        <w:t xml:space="preserve"> </w:t>
      </w:r>
      <w:proofErr w:type="spellStart"/>
      <w:r w:rsidR="00BC09D3" w:rsidRPr="00557893">
        <w:rPr>
          <w:rFonts w:ascii="Times New Roman" w:hAnsi="Times New Roman" w:cs="Times New Roman"/>
          <w:i/>
          <w:iCs/>
          <w:sz w:val="24"/>
          <w:szCs w:val="24"/>
        </w:rPr>
        <w:t>glaberrima</w:t>
      </w:r>
      <w:proofErr w:type="spellEnd"/>
      <w:r w:rsidR="00BC09D3" w:rsidRPr="00557893">
        <w:rPr>
          <w:rFonts w:ascii="Times New Roman" w:hAnsi="Times New Roman" w:cs="Times New Roman"/>
          <w:sz w:val="24"/>
          <w:szCs w:val="24"/>
        </w:rPr>
        <w:t xml:space="preserve"> (Pagan-Jimenez 2019)</w:t>
      </w:r>
      <w:r w:rsidR="00AF0F4F" w:rsidRPr="00557893">
        <w:rPr>
          <w:rFonts w:ascii="Times New Roman" w:hAnsi="Times New Roman" w:cs="Times New Roman"/>
          <w:sz w:val="24"/>
          <w:szCs w:val="24"/>
        </w:rPr>
        <w:t xml:space="preserve"> and more importantly other sea urchin</w:t>
      </w:r>
      <w:r w:rsidR="00500DA7" w:rsidRPr="00557893">
        <w:rPr>
          <w:rFonts w:ascii="Times New Roman" w:hAnsi="Times New Roman" w:cs="Times New Roman"/>
          <w:sz w:val="24"/>
          <w:szCs w:val="24"/>
        </w:rPr>
        <w:t>s such as</w:t>
      </w:r>
      <w:r w:rsidR="00AF0F4F" w:rsidRPr="00557893">
        <w:rPr>
          <w:rFonts w:ascii="Times New Roman" w:hAnsi="Times New Roman" w:cs="Times New Roman"/>
          <w:sz w:val="24"/>
          <w:szCs w:val="24"/>
        </w:rPr>
        <w:t xml:space="preserve"> </w:t>
      </w:r>
      <w:proofErr w:type="spellStart"/>
      <w:r w:rsidR="00AF0F4F" w:rsidRPr="00557893">
        <w:rPr>
          <w:rFonts w:ascii="Times New Roman" w:hAnsi="Times New Roman" w:cs="Times New Roman"/>
          <w:i/>
          <w:iCs/>
          <w:sz w:val="24"/>
          <w:szCs w:val="24"/>
        </w:rPr>
        <w:t>Lytechinus</w:t>
      </w:r>
      <w:proofErr w:type="spellEnd"/>
      <w:r w:rsidR="00AF0F4F" w:rsidRPr="00557893">
        <w:rPr>
          <w:rFonts w:ascii="Times New Roman" w:hAnsi="Times New Roman" w:cs="Times New Roman"/>
          <w:i/>
          <w:iCs/>
          <w:sz w:val="24"/>
          <w:szCs w:val="24"/>
        </w:rPr>
        <w:t xml:space="preserve"> </w:t>
      </w:r>
      <w:proofErr w:type="spellStart"/>
      <w:r w:rsidR="00AF0F4F" w:rsidRPr="00557893">
        <w:rPr>
          <w:rFonts w:ascii="Times New Roman" w:hAnsi="Times New Roman" w:cs="Times New Roman"/>
          <w:i/>
          <w:iCs/>
          <w:sz w:val="24"/>
          <w:szCs w:val="24"/>
        </w:rPr>
        <w:t>variegatus</w:t>
      </w:r>
      <w:proofErr w:type="spellEnd"/>
      <w:r w:rsidR="00AF0F4F" w:rsidRPr="00557893">
        <w:rPr>
          <w:rFonts w:ascii="Times New Roman" w:hAnsi="Times New Roman" w:cs="Times New Roman"/>
          <w:sz w:val="24"/>
          <w:szCs w:val="24"/>
        </w:rPr>
        <w:t xml:space="preserve"> (Hakim et al., 2015)</w:t>
      </w:r>
      <w:r w:rsidR="00500DA7" w:rsidRPr="00557893">
        <w:rPr>
          <w:rFonts w:ascii="Times New Roman" w:hAnsi="Times New Roman" w:cs="Times New Roman"/>
          <w:sz w:val="24"/>
          <w:szCs w:val="24"/>
        </w:rPr>
        <w:t xml:space="preserve"> and </w:t>
      </w:r>
      <w:proofErr w:type="spellStart"/>
      <w:r w:rsidR="00500DA7" w:rsidRPr="00557893">
        <w:rPr>
          <w:rFonts w:ascii="Times New Roman" w:hAnsi="Times New Roman" w:cs="Times New Roman"/>
          <w:i/>
          <w:iCs/>
          <w:sz w:val="24"/>
          <w:szCs w:val="24"/>
        </w:rPr>
        <w:t>Strongylocentrotus</w:t>
      </w:r>
      <w:proofErr w:type="spellEnd"/>
      <w:r w:rsidR="00500DA7" w:rsidRPr="00557893">
        <w:rPr>
          <w:rFonts w:ascii="Times New Roman" w:hAnsi="Times New Roman" w:cs="Times New Roman"/>
          <w:i/>
          <w:iCs/>
          <w:sz w:val="24"/>
          <w:szCs w:val="24"/>
        </w:rPr>
        <w:t xml:space="preserve"> </w:t>
      </w:r>
      <w:proofErr w:type="spellStart"/>
      <w:r w:rsidR="00500DA7" w:rsidRPr="00557893">
        <w:rPr>
          <w:rFonts w:ascii="Times New Roman" w:hAnsi="Times New Roman" w:cs="Times New Roman"/>
          <w:i/>
          <w:iCs/>
          <w:sz w:val="24"/>
          <w:szCs w:val="24"/>
        </w:rPr>
        <w:t>purpuratus</w:t>
      </w:r>
      <w:proofErr w:type="spellEnd"/>
      <w:r w:rsidR="00500DA7" w:rsidRPr="00557893">
        <w:rPr>
          <w:rFonts w:ascii="Times New Roman" w:hAnsi="Times New Roman" w:cs="Times New Roman"/>
          <w:sz w:val="24"/>
          <w:szCs w:val="24"/>
        </w:rPr>
        <w:t xml:space="preserve"> (Hakim et al 2019)</w:t>
      </w:r>
      <w:r w:rsidR="00AF0F4F" w:rsidRPr="00557893">
        <w:rPr>
          <w:rFonts w:ascii="Times New Roman" w:hAnsi="Times New Roman" w:cs="Times New Roman"/>
          <w:sz w:val="24"/>
          <w:szCs w:val="24"/>
        </w:rPr>
        <w:t>.</w:t>
      </w:r>
      <w:r w:rsidR="00F97B56" w:rsidRPr="00557893">
        <w:rPr>
          <w:rFonts w:ascii="Times New Roman" w:hAnsi="Times New Roman" w:cs="Times New Roman"/>
          <w:sz w:val="24"/>
          <w:szCs w:val="24"/>
        </w:rPr>
        <w:t xml:space="preserve"> This suggest</w:t>
      </w:r>
      <w:ins w:id="179" w:author="Juan C. Martínez Cruzado" w:date="2020-11-30T10:46:00Z">
        <w:r w:rsidR="0049677B">
          <w:rPr>
            <w:rFonts w:ascii="Times New Roman" w:hAnsi="Times New Roman" w:cs="Times New Roman"/>
            <w:sz w:val="24"/>
            <w:szCs w:val="24"/>
          </w:rPr>
          <w:t>s</w:t>
        </w:r>
      </w:ins>
      <w:r w:rsidR="00F97B56" w:rsidRPr="00557893">
        <w:rPr>
          <w:rFonts w:ascii="Times New Roman" w:hAnsi="Times New Roman" w:cs="Times New Roman"/>
          <w:sz w:val="24"/>
          <w:szCs w:val="24"/>
        </w:rPr>
        <w:t xml:space="preserve"> that the </w:t>
      </w:r>
      <w:proofErr w:type="spellStart"/>
      <w:r w:rsidR="00F97B56" w:rsidRPr="00557893">
        <w:rPr>
          <w:rFonts w:ascii="Times New Roman" w:hAnsi="Times New Roman" w:cs="Times New Roman"/>
          <w:sz w:val="24"/>
          <w:szCs w:val="24"/>
        </w:rPr>
        <w:t>Bacteroidetes</w:t>
      </w:r>
      <w:proofErr w:type="spellEnd"/>
      <w:r w:rsidR="00F97B56" w:rsidRPr="00557893">
        <w:rPr>
          <w:rFonts w:ascii="Times New Roman" w:hAnsi="Times New Roman" w:cs="Times New Roman"/>
          <w:sz w:val="24"/>
          <w:szCs w:val="24"/>
        </w:rPr>
        <w:t xml:space="preserve"> and Proteobacteria found in </w:t>
      </w:r>
      <w:r w:rsidR="00F97B56" w:rsidRPr="00557893">
        <w:rPr>
          <w:rFonts w:ascii="Times New Roman" w:hAnsi="Times New Roman" w:cs="Times New Roman"/>
          <w:i/>
          <w:iCs/>
          <w:sz w:val="24"/>
          <w:szCs w:val="24"/>
        </w:rPr>
        <w:t xml:space="preserve">D. </w:t>
      </w:r>
      <w:proofErr w:type="spellStart"/>
      <w:r w:rsidR="00F97B56" w:rsidRPr="00557893">
        <w:rPr>
          <w:rFonts w:ascii="Times New Roman" w:hAnsi="Times New Roman" w:cs="Times New Roman"/>
          <w:i/>
          <w:iCs/>
          <w:sz w:val="24"/>
          <w:szCs w:val="24"/>
        </w:rPr>
        <w:t>antillarum</w:t>
      </w:r>
      <w:proofErr w:type="spellEnd"/>
      <w:r w:rsidR="00F97B56" w:rsidRPr="00557893">
        <w:rPr>
          <w:rFonts w:ascii="Times New Roman" w:hAnsi="Times New Roman" w:cs="Times New Roman"/>
          <w:sz w:val="24"/>
          <w:szCs w:val="24"/>
        </w:rPr>
        <w:t xml:space="preserve"> are not antagonistic to the host. This is because there is a near-dominant and consistent presence of these bacteria that can support a host-selection mechanism and there is evidence for a non-detrimental association for other orders of bacterium in sea urchins </w:t>
      </w:r>
      <w:r w:rsidRPr="00557893">
        <w:rPr>
          <w:rFonts w:ascii="Times New Roman" w:hAnsi="Times New Roman" w:cs="Times New Roman"/>
          <w:sz w:val="24"/>
          <w:szCs w:val="24"/>
        </w:rPr>
        <w:t xml:space="preserve">along with </w:t>
      </w:r>
      <w:r w:rsidR="00F97B56" w:rsidRPr="00557893">
        <w:rPr>
          <w:rFonts w:ascii="Times New Roman" w:hAnsi="Times New Roman" w:cs="Times New Roman"/>
          <w:sz w:val="24"/>
          <w:szCs w:val="24"/>
        </w:rPr>
        <w:t xml:space="preserve">bioinformatical predictions of the role of this bacterium </w:t>
      </w:r>
      <w:r w:rsidRPr="00557893">
        <w:rPr>
          <w:rFonts w:ascii="Times New Roman" w:hAnsi="Times New Roman" w:cs="Times New Roman"/>
          <w:sz w:val="24"/>
          <w:szCs w:val="24"/>
        </w:rPr>
        <w:t>that show it</w:t>
      </w:r>
      <w:r w:rsidR="00F97B56" w:rsidRPr="00557893">
        <w:rPr>
          <w:rFonts w:ascii="Times New Roman" w:hAnsi="Times New Roman" w:cs="Times New Roman"/>
          <w:sz w:val="24"/>
          <w:szCs w:val="24"/>
        </w:rPr>
        <w:t xml:space="preserve"> might be related to symbiont-host energy metabolism</w:t>
      </w:r>
      <w:r w:rsidRPr="00557893">
        <w:rPr>
          <w:rFonts w:ascii="Times New Roman" w:hAnsi="Times New Roman" w:cs="Times New Roman"/>
          <w:sz w:val="24"/>
          <w:szCs w:val="24"/>
        </w:rPr>
        <w:t xml:space="preserve"> (Hakim et al. 2015).</w:t>
      </w:r>
      <w:r w:rsidR="00C34A61" w:rsidRPr="00557893">
        <w:rPr>
          <w:rFonts w:ascii="Times New Roman" w:hAnsi="Times New Roman" w:cs="Times New Roman"/>
          <w:sz w:val="24"/>
          <w:szCs w:val="24"/>
        </w:rPr>
        <w:t xml:space="preserve"> Bacteroides have been found in polluted waters as well (Daily et al., 1981)</w:t>
      </w:r>
      <w:ins w:id="180" w:author="Juan C. Martínez Cruzado" w:date="2020-11-30T10:47:00Z">
        <w:r w:rsidR="0049677B">
          <w:rPr>
            <w:rFonts w:ascii="Times New Roman" w:hAnsi="Times New Roman" w:cs="Times New Roman"/>
            <w:sz w:val="24"/>
            <w:szCs w:val="24"/>
          </w:rPr>
          <w:t>.</w:t>
        </w:r>
      </w:ins>
      <w:r w:rsidR="00C34A61" w:rsidRPr="00557893">
        <w:rPr>
          <w:rFonts w:ascii="Times New Roman" w:hAnsi="Times New Roman" w:cs="Times New Roman"/>
          <w:sz w:val="24"/>
          <w:szCs w:val="24"/>
        </w:rPr>
        <w:t xml:space="preserve"> </w:t>
      </w:r>
      <w:del w:id="181" w:author="Juan C. Martínez Cruzado" w:date="2020-11-30T10:47:00Z">
        <w:r w:rsidR="00C34A61" w:rsidRPr="00557893" w:rsidDel="0049677B">
          <w:rPr>
            <w:rFonts w:ascii="Times New Roman" w:hAnsi="Times New Roman" w:cs="Times New Roman"/>
            <w:sz w:val="24"/>
            <w:szCs w:val="24"/>
          </w:rPr>
          <w:delText>h</w:delText>
        </w:r>
      </w:del>
      <w:ins w:id="182" w:author="Juan C. Martínez Cruzado" w:date="2020-11-30T10:47:00Z">
        <w:r w:rsidR="0049677B">
          <w:rPr>
            <w:rFonts w:ascii="Times New Roman" w:hAnsi="Times New Roman" w:cs="Times New Roman"/>
            <w:sz w:val="24"/>
            <w:szCs w:val="24"/>
          </w:rPr>
          <w:t>H</w:t>
        </w:r>
      </w:ins>
      <w:r w:rsidR="00C34A61" w:rsidRPr="00557893">
        <w:rPr>
          <w:rFonts w:ascii="Times New Roman" w:hAnsi="Times New Roman" w:cs="Times New Roman"/>
          <w:sz w:val="24"/>
          <w:szCs w:val="24"/>
        </w:rPr>
        <w:t xml:space="preserve">owever they do seem to be also associated with marine </w:t>
      </w:r>
      <w:proofErr w:type="spellStart"/>
      <w:r w:rsidR="00C34A61" w:rsidRPr="00557893">
        <w:rPr>
          <w:rFonts w:ascii="Times New Roman" w:hAnsi="Times New Roman" w:cs="Times New Roman"/>
          <w:sz w:val="24"/>
          <w:szCs w:val="24"/>
        </w:rPr>
        <w:t>microbiomes</w:t>
      </w:r>
      <w:proofErr w:type="spellEnd"/>
      <w:r w:rsidR="00C34A61" w:rsidRPr="00557893">
        <w:rPr>
          <w:rFonts w:ascii="Times New Roman" w:hAnsi="Times New Roman" w:cs="Times New Roman"/>
          <w:sz w:val="24"/>
          <w:szCs w:val="24"/>
        </w:rPr>
        <w:t xml:space="preserve"> (Li </w:t>
      </w:r>
      <w:proofErr w:type="spellStart"/>
      <w:r w:rsidR="00C34A61" w:rsidRPr="00557893">
        <w:rPr>
          <w:rFonts w:ascii="Times New Roman" w:hAnsi="Times New Roman" w:cs="Times New Roman"/>
          <w:sz w:val="24"/>
          <w:szCs w:val="24"/>
        </w:rPr>
        <w:t>etal</w:t>
      </w:r>
      <w:proofErr w:type="spellEnd"/>
      <w:r w:rsidR="00C34A61" w:rsidRPr="00557893">
        <w:rPr>
          <w:rFonts w:ascii="Times New Roman" w:hAnsi="Times New Roman" w:cs="Times New Roman"/>
          <w:sz w:val="24"/>
          <w:szCs w:val="24"/>
        </w:rPr>
        <w:t xml:space="preserve"> 2019).</w:t>
      </w:r>
      <w:r w:rsidR="00973699" w:rsidRPr="00557893">
        <w:rPr>
          <w:rFonts w:ascii="Times New Roman" w:hAnsi="Times New Roman" w:cs="Times New Roman"/>
          <w:sz w:val="24"/>
          <w:szCs w:val="24"/>
        </w:rPr>
        <w:t xml:space="preserve"> </w:t>
      </w:r>
      <w:r w:rsidR="00A2662F" w:rsidRPr="00557893">
        <w:rPr>
          <w:rFonts w:ascii="Times New Roman" w:hAnsi="Times New Roman" w:cs="Times New Roman"/>
          <w:sz w:val="24"/>
          <w:szCs w:val="24"/>
        </w:rPr>
        <w:t xml:space="preserve">An important result was not finding </w:t>
      </w:r>
      <w:proofErr w:type="spellStart"/>
      <w:r w:rsidR="00A2662F" w:rsidRPr="00557893">
        <w:rPr>
          <w:rFonts w:ascii="Times New Roman" w:hAnsi="Times New Roman" w:cs="Times New Roman"/>
          <w:sz w:val="24"/>
          <w:szCs w:val="24"/>
        </w:rPr>
        <w:t>Campylobacteraceae</w:t>
      </w:r>
      <w:proofErr w:type="spellEnd"/>
      <w:r w:rsidR="00A2662F" w:rsidRPr="00557893">
        <w:rPr>
          <w:rFonts w:ascii="Times New Roman" w:hAnsi="Times New Roman" w:cs="Times New Roman"/>
          <w:sz w:val="24"/>
          <w:szCs w:val="24"/>
        </w:rPr>
        <w:t xml:space="preserve"> or Vibrio which are both bacterium that have been found in various sea urchins </w:t>
      </w:r>
      <w:r w:rsidR="0069507A" w:rsidRPr="00557893">
        <w:rPr>
          <w:rFonts w:ascii="Times New Roman" w:hAnsi="Times New Roman" w:cs="Times New Roman"/>
          <w:sz w:val="24"/>
          <w:szCs w:val="24"/>
        </w:rPr>
        <w:t>(</w:t>
      </w:r>
      <w:proofErr w:type="spellStart"/>
      <w:r w:rsidR="00A2662F" w:rsidRPr="00557893">
        <w:rPr>
          <w:rFonts w:ascii="Times New Roman" w:hAnsi="Times New Roman" w:cs="Times New Roman"/>
          <w:sz w:val="24"/>
          <w:szCs w:val="24"/>
        </w:rPr>
        <w:t>Guerinot</w:t>
      </w:r>
      <w:proofErr w:type="spellEnd"/>
      <w:r w:rsidR="00A2662F" w:rsidRPr="00557893">
        <w:rPr>
          <w:rFonts w:ascii="Times New Roman" w:hAnsi="Times New Roman" w:cs="Times New Roman"/>
          <w:sz w:val="24"/>
          <w:szCs w:val="24"/>
        </w:rPr>
        <w:t xml:space="preserve"> </w:t>
      </w:r>
      <w:proofErr w:type="gramStart"/>
      <w:r w:rsidR="00A2662F" w:rsidRPr="00557893">
        <w:rPr>
          <w:rFonts w:ascii="Times New Roman" w:hAnsi="Times New Roman" w:cs="Times New Roman"/>
          <w:sz w:val="24"/>
          <w:szCs w:val="24"/>
        </w:rPr>
        <w:t>et</w:t>
      </w:r>
      <w:proofErr w:type="gramEnd"/>
      <w:r w:rsidR="00A2662F" w:rsidRPr="00557893">
        <w:rPr>
          <w:rFonts w:ascii="Times New Roman" w:hAnsi="Times New Roman" w:cs="Times New Roman"/>
          <w:sz w:val="24"/>
          <w:szCs w:val="24"/>
        </w:rPr>
        <w:t xml:space="preserve"> al.1982; Hakim et al.</w:t>
      </w:r>
      <w:ins w:id="183" w:author="Juan C. Martínez Cruzado" w:date="2020-11-30T10:47:00Z">
        <w:r w:rsidR="0049677B">
          <w:rPr>
            <w:rFonts w:ascii="Times New Roman" w:hAnsi="Times New Roman" w:cs="Times New Roman"/>
            <w:sz w:val="24"/>
            <w:szCs w:val="24"/>
          </w:rPr>
          <w:t xml:space="preserve"> </w:t>
        </w:r>
      </w:ins>
      <w:r w:rsidR="00A2662F" w:rsidRPr="00557893">
        <w:rPr>
          <w:rFonts w:ascii="Times New Roman" w:hAnsi="Times New Roman" w:cs="Times New Roman"/>
          <w:sz w:val="24"/>
          <w:szCs w:val="24"/>
        </w:rPr>
        <w:t xml:space="preserve">2015). This could suggest that either these bacteria do not play an important role in the microbiome of </w:t>
      </w:r>
      <w:r w:rsidR="00A2662F" w:rsidRPr="00557893">
        <w:rPr>
          <w:rFonts w:ascii="Times New Roman" w:hAnsi="Times New Roman" w:cs="Times New Roman"/>
          <w:i/>
          <w:iCs/>
          <w:sz w:val="24"/>
          <w:szCs w:val="24"/>
        </w:rPr>
        <w:t xml:space="preserve">D. </w:t>
      </w:r>
      <w:proofErr w:type="spellStart"/>
      <w:r w:rsidR="00A2662F" w:rsidRPr="00557893">
        <w:rPr>
          <w:rFonts w:ascii="Times New Roman" w:hAnsi="Times New Roman" w:cs="Times New Roman"/>
          <w:i/>
          <w:iCs/>
          <w:sz w:val="24"/>
          <w:szCs w:val="24"/>
        </w:rPr>
        <w:t>antillarum</w:t>
      </w:r>
      <w:proofErr w:type="spellEnd"/>
      <w:r w:rsidR="00A2662F" w:rsidRPr="00557893">
        <w:rPr>
          <w:rFonts w:ascii="Times New Roman" w:hAnsi="Times New Roman" w:cs="Times New Roman"/>
          <w:sz w:val="24"/>
          <w:szCs w:val="24"/>
        </w:rPr>
        <w:t xml:space="preserve"> or the organism is experiencing a form of dysbiosis which negatively affects the relationships between the symbiont and host.</w:t>
      </w:r>
      <w:r w:rsidR="008A22B7" w:rsidRPr="00557893">
        <w:rPr>
          <w:rFonts w:ascii="Times New Roman" w:hAnsi="Times New Roman" w:cs="Times New Roman"/>
          <w:sz w:val="24"/>
          <w:szCs w:val="24"/>
        </w:rPr>
        <w:t xml:space="preserve"> </w:t>
      </w:r>
    </w:p>
    <w:p w14:paraId="05E7A178" w14:textId="664A4068" w:rsidR="00B34AD1" w:rsidRPr="00557893" w:rsidRDefault="009C21BF" w:rsidP="008210EB">
      <w:pPr>
        <w:ind w:firstLine="720"/>
        <w:jc w:val="both"/>
        <w:rPr>
          <w:rFonts w:ascii="Times New Roman" w:hAnsi="Times New Roman" w:cs="Times New Roman"/>
          <w:sz w:val="24"/>
          <w:szCs w:val="24"/>
        </w:rPr>
      </w:pPr>
      <w:commentRangeStart w:id="184"/>
      <w:r w:rsidRPr="00557893">
        <w:rPr>
          <w:rFonts w:ascii="Times New Roman" w:hAnsi="Times New Roman" w:cs="Times New Roman"/>
          <w:sz w:val="24"/>
          <w:szCs w:val="24"/>
        </w:rPr>
        <w:lastRenderedPageBreak/>
        <w:t xml:space="preserve">The pairwise comparison between the different categorical findings suggest various </w:t>
      </w:r>
      <w:r w:rsidR="00B34AD1" w:rsidRPr="00557893">
        <w:rPr>
          <w:rFonts w:ascii="Times New Roman" w:hAnsi="Times New Roman" w:cs="Times New Roman"/>
          <w:sz w:val="24"/>
          <w:szCs w:val="24"/>
        </w:rPr>
        <w:t xml:space="preserve">clues about how the life of the Puerto Rican </w:t>
      </w:r>
      <w:r w:rsidR="00B34AD1" w:rsidRPr="00557893">
        <w:rPr>
          <w:rFonts w:ascii="Times New Roman" w:hAnsi="Times New Roman" w:cs="Times New Roman"/>
          <w:i/>
          <w:iCs/>
          <w:sz w:val="24"/>
          <w:szCs w:val="24"/>
        </w:rPr>
        <w:t xml:space="preserve">D. </w:t>
      </w:r>
      <w:proofErr w:type="spellStart"/>
      <w:r w:rsidR="00B34AD1" w:rsidRPr="00557893">
        <w:rPr>
          <w:rFonts w:ascii="Times New Roman" w:hAnsi="Times New Roman" w:cs="Times New Roman"/>
          <w:i/>
          <w:iCs/>
          <w:sz w:val="24"/>
          <w:szCs w:val="24"/>
        </w:rPr>
        <w:t>antillarum</w:t>
      </w:r>
      <w:proofErr w:type="spellEnd"/>
      <w:r w:rsidR="00B34AD1" w:rsidRPr="00557893">
        <w:rPr>
          <w:rFonts w:ascii="Times New Roman" w:hAnsi="Times New Roman" w:cs="Times New Roman"/>
          <w:i/>
          <w:iCs/>
          <w:sz w:val="24"/>
          <w:szCs w:val="24"/>
        </w:rPr>
        <w:t xml:space="preserve"> </w:t>
      </w:r>
      <w:r w:rsidR="00B34AD1" w:rsidRPr="00557893">
        <w:rPr>
          <w:rFonts w:ascii="Times New Roman" w:hAnsi="Times New Roman" w:cs="Times New Roman"/>
          <w:sz w:val="24"/>
          <w:szCs w:val="24"/>
        </w:rPr>
        <w:t xml:space="preserve">population. </w:t>
      </w:r>
      <w:commentRangeEnd w:id="184"/>
      <w:r w:rsidR="0049677B">
        <w:rPr>
          <w:rStyle w:val="CommentReference"/>
        </w:rPr>
        <w:commentReference w:id="184"/>
      </w:r>
      <w:r w:rsidR="00B34AD1" w:rsidRPr="00557893">
        <w:rPr>
          <w:rFonts w:ascii="Times New Roman" w:hAnsi="Times New Roman" w:cs="Times New Roman"/>
          <w:sz w:val="24"/>
          <w:szCs w:val="24"/>
        </w:rPr>
        <w:t>The size and proportion grouping categories show significance with potentially small and medium specimens.</w:t>
      </w:r>
      <w:r w:rsidR="00506E48" w:rsidRPr="00557893">
        <w:rPr>
          <w:rFonts w:ascii="Times New Roman" w:hAnsi="Times New Roman" w:cs="Times New Roman"/>
          <w:sz w:val="24"/>
          <w:szCs w:val="24"/>
        </w:rPr>
        <w:t xml:space="preserve"> This suggest</w:t>
      </w:r>
      <w:ins w:id="185" w:author="Juan C. Martínez Cruzado" w:date="2020-11-30T10:48:00Z">
        <w:r w:rsidR="0049677B">
          <w:rPr>
            <w:rFonts w:ascii="Times New Roman" w:hAnsi="Times New Roman" w:cs="Times New Roman"/>
            <w:sz w:val="24"/>
            <w:szCs w:val="24"/>
          </w:rPr>
          <w:t>s</w:t>
        </w:r>
      </w:ins>
      <w:r w:rsidR="00506E48" w:rsidRPr="00557893">
        <w:rPr>
          <w:rFonts w:ascii="Times New Roman" w:hAnsi="Times New Roman" w:cs="Times New Roman"/>
          <w:sz w:val="24"/>
          <w:szCs w:val="24"/>
        </w:rPr>
        <w:t xml:space="preserve"> that there might be a maturation of the </w:t>
      </w:r>
      <w:proofErr w:type="gramStart"/>
      <w:r w:rsidR="00506E48" w:rsidRPr="00557893">
        <w:rPr>
          <w:rFonts w:ascii="Times New Roman" w:hAnsi="Times New Roman" w:cs="Times New Roman"/>
          <w:sz w:val="24"/>
          <w:szCs w:val="24"/>
        </w:rPr>
        <w:t>microbiome,</w:t>
      </w:r>
      <w:proofErr w:type="gramEnd"/>
      <w:r w:rsidR="00506E48" w:rsidRPr="00557893">
        <w:rPr>
          <w:rFonts w:ascii="Times New Roman" w:hAnsi="Times New Roman" w:cs="Times New Roman"/>
          <w:sz w:val="24"/>
          <w:szCs w:val="24"/>
        </w:rPr>
        <w:t xml:space="preserve"> however more research is needed for this. </w:t>
      </w:r>
      <w:r w:rsidR="00CF4729" w:rsidRPr="00557893">
        <w:rPr>
          <w:rFonts w:ascii="Times New Roman" w:hAnsi="Times New Roman" w:cs="Times New Roman"/>
          <w:sz w:val="24"/>
          <w:szCs w:val="24"/>
        </w:rPr>
        <w:t>Also,</w:t>
      </w:r>
      <w:r w:rsidR="00506E48" w:rsidRPr="00557893">
        <w:rPr>
          <w:rFonts w:ascii="Times New Roman" w:hAnsi="Times New Roman" w:cs="Times New Roman"/>
          <w:sz w:val="24"/>
          <w:szCs w:val="24"/>
        </w:rPr>
        <w:t xml:space="preserve"> who is responsible for the adaptation</w:t>
      </w:r>
      <w:ins w:id="186" w:author="Juan C. Martínez Cruzado" w:date="2020-11-30T10:48:00Z">
        <w:r w:rsidR="0049677B">
          <w:rPr>
            <w:rFonts w:ascii="Times New Roman" w:hAnsi="Times New Roman" w:cs="Times New Roman"/>
            <w:sz w:val="24"/>
            <w:szCs w:val="24"/>
          </w:rPr>
          <w:t>:</w:t>
        </w:r>
      </w:ins>
      <w:r w:rsidR="00506E48" w:rsidRPr="00557893">
        <w:rPr>
          <w:rFonts w:ascii="Times New Roman" w:hAnsi="Times New Roman" w:cs="Times New Roman"/>
          <w:sz w:val="24"/>
          <w:szCs w:val="24"/>
        </w:rPr>
        <w:t xml:space="preserve"> the </w:t>
      </w:r>
      <w:proofErr w:type="spellStart"/>
      <w:r w:rsidR="00506E48" w:rsidRPr="00557893">
        <w:rPr>
          <w:rFonts w:ascii="Times New Roman" w:hAnsi="Times New Roman" w:cs="Times New Roman"/>
          <w:sz w:val="24"/>
          <w:szCs w:val="24"/>
        </w:rPr>
        <w:t>microbiome</w:t>
      </w:r>
      <w:proofErr w:type="spellEnd"/>
      <w:r w:rsidR="00506E48" w:rsidRPr="00557893">
        <w:rPr>
          <w:rFonts w:ascii="Times New Roman" w:hAnsi="Times New Roman" w:cs="Times New Roman"/>
          <w:sz w:val="24"/>
          <w:szCs w:val="24"/>
        </w:rPr>
        <w:t xml:space="preserve"> or the sea urchin?</w:t>
      </w:r>
    </w:p>
    <w:p w14:paraId="2713D198" w14:textId="783B6298" w:rsidR="00CF4729" w:rsidRPr="00557893" w:rsidRDefault="00506E48"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Other findings in the </w:t>
      </w:r>
      <w:r w:rsidR="001D24D0" w:rsidRPr="00557893">
        <w:rPr>
          <w:rFonts w:ascii="Times New Roman" w:hAnsi="Times New Roman" w:cs="Times New Roman"/>
          <w:sz w:val="24"/>
          <w:szCs w:val="24"/>
        </w:rPr>
        <w:t>location-based and current-based</w:t>
      </w:r>
      <w:r w:rsidRPr="00557893">
        <w:rPr>
          <w:rFonts w:ascii="Times New Roman" w:hAnsi="Times New Roman" w:cs="Times New Roman"/>
          <w:sz w:val="24"/>
          <w:szCs w:val="24"/>
        </w:rPr>
        <w:t xml:space="preserve"> categories paint a different picture.</w:t>
      </w:r>
      <w:r w:rsidR="001D24D0" w:rsidRPr="00557893">
        <w:rPr>
          <w:rFonts w:ascii="Times New Roman" w:hAnsi="Times New Roman" w:cs="Times New Roman"/>
          <w:sz w:val="24"/>
          <w:szCs w:val="24"/>
        </w:rPr>
        <w:t xml:space="preserve"> </w:t>
      </w:r>
      <w:proofErr w:type="spellStart"/>
      <w:r w:rsidR="009C21BF" w:rsidRPr="00557893">
        <w:rPr>
          <w:rFonts w:ascii="Times New Roman" w:hAnsi="Times New Roman" w:cs="Times New Roman"/>
          <w:sz w:val="24"/>
          <w:szCs w:val="24"/>
        </w:rPr>
        <w:t>Guayama</w:t>
      </w:r>
      <w:proofErr w:type="spellEnd"/>
      <w:r w:rsidR="009C21BF" w:rsidRPr="00557893">
        <w:rPr>
          <w:rFonts w:ascii="Times New Roman" w:hAnsi="Times New Roman" w:cs="Times New Roman"/>
          <w:sz w:val="24"/>
          <w:szCs w:val="24"/>
        </w:rPr>
        <w:t xml:space="preserve"> is inherently different from the rest of the other municipalities possibly due to the high level of anthropo</w:t>
      </w:r>
      <w:del w:id="187" w:author="Juan C. Martínez Cruzado" w:date="2020-11-30T10:56:00Z">
        <w:r w:rsidR="009C21BF" w:rsidRPr="00557893" w:rsidDel="00703F56">
          <w:rPr>
            <w:rFonts w:ascii="Times New Roman" w:hAnsi="Times New Roman" w:cs="Times New Roman"/>
            <w:sz w:val="24"/>
            <w:szCs w:val="24"/>
          </w:rPr>
          <w:delText>c</w:delText>
        </w:r>
      </w:del>
      <w:ins w:id="188" w:author="Juan C. Martínez Cruzado" w:date="2020-11-30T10:56:00Z">
        <w:r w:rsidR="00703F56">
          <w:rPr>
            <w:rFonts w:ascii="Times New Roman" w:hAnsi="Times New Roman" w:cs="Times New Roman"/>
            <w:sz w:val="24"/>
            <w:szCs w:val="24"/>
          </w:rPr>
          <w:t>g</w:t>
        </w:r>
      </w:ins>
      <w:r w:rsidR="009C21BF" w:rsidRPr="00557893">
        <w:rPr>
          <w:rFonts w:ascii="Times New Roman" w:hAnsi="Times New Roman" w:cs="Times New Roman"/>
          <w:sz w:val="24"/>
          <w:szCs w:val="24"/>
        </w:rPr>
        <w:t>en</w:t>
      </w:r>
      <w:del w:id="189" w:author="Juan C. Martínez Cruzado" w:date="2020-11-30T10:56:00Z">
        <w:r w:rsidR="009C21BF" w:rsidRPr="00557893" w:rsidDel="00703F56">
          <w:rPr>
            <w:rFonts w:ascii="Times New Roman" w:hAnsi="Times New Roman" w:cs="Times New Roman"/>
            <w:sz w:val="24"/>
            <w:szCs w:val="24"/>
          </w:rPr>
          <w:delText>tr</w:delText>
        </w:r>
      </w:del>
      <w:proofErr w:type="gramStart"/>
      <w:r w:rsidR="009C21BF" w:rsidRPr="00557893">
        <w:rPr>
          <w:rFonts w:ascii="Times New Roman" w:hAnsi="Times New Roman" w:cs="Times New Roman"/>
          <w:sz w:val="24"/>
          <w:szCs w:val="24"/>
        </w:rPr>
        <w:t>ic</w:t>
      </w:r>
      <w:proofErr w:type="gramEnd"/>
      <w:r w:rsidR="009C21BF" w:rsidRPr="00557893">
        <w:rPr>
          <w:rFonts w:ascii="Times New Roman" w:hAnsi="Times New Roman" w:cs="Times New Roman"/>
          <w:sz w:val="24"/>
          <w:szCs w:val="24"/>
        </w:rPr>
        <w:t xml:space="preserve"> activity. In the cardinal categories east seems to be most different from the rest of the cardinal points</w:t>
      </w:r>
      <w:r w:rsidR="00B34AD1" w:rsidRPr="00557893">
        <w:rPr>
          <w:rFonts w:ascii="Times New Roman" w:hAnsi="Times New Roman" w:cs="Times New Roman"/>
          <w:sz w:val="24"/>
          <w:szCs w:val="24"/>
        </w:rPr>
        <w:t xml:space="preserve"> t</w:t>
      </w:r>
      <w:r w:rsidR="009C21BF" w:rsidRPr="00557893">
        <w:rPr>
          <w:rFonts w:ascii="Times New Roman" w:hAnsi="Times New Roman" w:cs="Times New Roman"/>
          <w:sz w:val="24"/>
          <w:szCs w:val="24"/>
        </w:rPr>
        <w:t xml:space="preserve">his might be due perhaps to </w:t>
      </w:r>
      <w:r w:rsidR="00B34AD1" w:rsidRPr="00557893">
        <w:rPr>
          <w:rFonts w:ascii="Times New Roman" w:hAnsi="Times New Roman" w:cs="Times New Roman"/>
          <w:sz w:val="24"/>
          <w:szCs w:val="24"/>
        </w:rPr>
        <w:t xml:space="preserve">the currents in the island originate from the eastern region and drag across the island. </w:t>
      </w:r>
      <w:r w:rsidR="001D24D0" w:rsidRPr="00557893">
        <w:rPr>
          <w:rFonts w:ascii="Times New Roman" w:hAnsi="Times New Roman" w:cs="Times New Roman"/>
          <w:sz w:val="24"/>
          <w:szCs w:val="24"/>
        </w:rPr>
        <w:t xml:space="preserve">However, we did not find any statistical significance between the current categories based on strength. Based on this we grouped together the locations into three to form the island wide current category and we had a statistical significance between east and west. This finding </w:t>
      </w:r>
      <w:r w:rsidR="00CF4729" w:rsidRPr="00557893">
        <w:rPr>
          <w:rFonts w:ascii="Times New Roman" w:hAnsi="Times New Roman" w:cs="Times New Roman"/>
          <w:sz w:val="24"/>
          <w:szCs w:val="24"/>
        </w:rPr>
        <w:t>suggests</w:t>
      </w:r>
      <w:r w:rsidR="001D24D0" w:rsidRPr="00557893">
        <w:rPr>
          <w:rFonts w:ascii="Times New Roman" w:hAnsi="Times New Roman" w:cs="Times New Roman"/>
          <w:sz w:val="24"/>
          <w:szCs w:val="24"/>
        </w:rPr>
        <w:t xml:space="preserve"> that the </w:t>
      </w:r>
      <w:r w:rsidR="00CF4729" w:rsidRPr="00557893">
        <w:rPr>
          <w:rFonts w:ascii="Times New Roman" w:hAnsi="Times New Roman" w:cs="Times New Roman"/>
          <w:sz w:val="24"/>
          <w:szCs w:val="24"/>
        </w:rPr>
        <w:t xml:space="preserve">drag of the current across the island makes the west population different from the east population. </w:t>
      </w:r>
      <w:r w:rsidR="00C62681" w:rsidRPr="00557893">
        <w:rPr>
          <w:rFonts w:ascii="Times New Roman" w:hAnsi="Times New Roman" w:cs="Times New Roman"/>
          <w:sz w:val="24"/>
          <w:szCs w:val="24"/>
        </w:rPr>
        <w:t xml:space="preserve">Could this suggest that the specimens found in the east are healthier than the </w:t>
      </w:r>
      <w:r w:rsidR="00FC420C" w:rsidRPr="00557893">
        <w:rPr>
          <w:rFonts w:ascii="Times New Roman" w:hAnsi="Times New Roman" w:cs="Times New Roman"/>
          <w:sz w:val="24"/>
          <w:szCs w:val="24"/>
        </w:rPr>
        <w:t>other</w:t>
      </w:r>
      <w:r w:rsidR="00C62681" w:rsidRPr="00557893">
        <w:rPr>
          <w:rFonts w:ascii="Times New Roman" w:hAnsi="Times New Roman" w:cs="Times New Roman"/>
          <w:sz w:val="24"/>
          <w:szCs w:val="24"/>
        </w:rPr>
        <w:t xml:space="preserve"> sides that get bombarded with island </w:t>
      </w:r>
      <w:proofErr w:type="gramStart"/>
      <w:r w:rsidR="00C62681" w:rsidRPr="00557893">
        <w:rPr>
          <w:rFonts w:ascii="Times New Roman" w:hAnsi="Times New Roman" w:cs="Times New Roman"/>
          <w:sz w:val="24"/>
          <w:szCs w:val="24"/>
        </w:rPr>
        <w:t>debris.</w:t>
      </w:r>
      <w:proofErr w:type="gramEnd"/>
      <w:r w:rsidR="00C62681" w:rsidRPr="00557893">
        <w:rPr>
          <w:rFonts w:ascii="Times New Roman" w:hAnsi="Times New Roman" w:cs="Times New Roman"/>
          <w:sz w:val="24"/>
          <w:szCs w:val="24"/>
        </w:rPr>
        <w:t xml:space="preserve"> </w:t>
      </w:r>
      <w:r w:rsidR="00CF4729" w:rsidRPr="00557893">
        <w:rPr>
          <w:rFonts w:ascii="Times New Roman" w:hAnsi="Times New Roman" w:cs="Times New Roman"/>
          <w:sz w:val="24"/>
          <w:szCs w:val="24"/>
        </w:rPr>
        <w:t>Also, the south and east categories were almost statistically significant that perhaps can be addressed in future bioinformatic studies.</w:t>
      </w:r>
    </w:p>
    <w:p w14:paraId="5A247D9C" w14:textId="1E8726ED" w:rsidR="001964E2" w:rsidRPr="00557893" w:rsidRDefault="00E70EA5"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Having accurate information about the genetic diversity, gene flow and microbiome of key species of this environment is essential information to conserve the species if another disastrous mortality event were to occur. Here in this study we unlocked the mysteries of one of the most important microbiomes of the coral reef ecosystem helping us understand the ecosystem a little bit further.</w:t>
      </w:r>
      <w:r w:rsidR="00F97B56" w:rsidRPr="00557893">
        <w:rPr>
          <w:rFonts w:ascii="Times New Roman" w:hAnsi="Times New Roman" w:cs="Times New Roman"/>
          <w:sz w:val="24"/>
          <w:szCs w:val="24"/>
        </w:rPr>
        <w:t xml:space="preserve"> </w:t>
      </w:r>
      <w:r w:rsidR="00171031" w:rsidRPr="00557893">
        <w:rPr>
          <w:rFonts w:ascii="Times New Roman" w:hAnsi="Times New Roman" w:cs="Times New Roman"/>
          <w:sz w:val="24"/>
          <w:szCs w:val="24"/>
        </w:rPr>
        <w:t xml:space="preserve">In summary the results of this study reveal the genetic diversity of the sea urchin </w:t>
      </w:r>
      <w:r w:rsidR="00171031" w:rsidRPr="00557893">
        <w:rPr>
          <w:rFonts w:ascii="Times New Roman" w:hAnsi="Times New Roman" w:cs="Times New Roman"/>
          <w:i/>
          <w:iCs/>
          <w:sz w:val="24"/>
          <w:szCs w:val="24"/>
        </w:rPr>
        <w:t xml:space="preserve">D. </w:t>
      </w:r>
      <w:proofErr w:type="spellStart"/>
      <w:r w:rsidR="00171031" w:rsidRPr="00557893">
        <w:rPr>
          <w:rFonts w:ascii="Times New Roman" w:hAnsi="Times New Roman" w:cs="Times New Roman"/>
          <w:i/>
          <w:iCs/>
          <w:sz w:val="24"/>
          <w:szCs w:val="24"/>
        </w:rPr>
        <w:t>antillarum</w:t>
      </w:r>
      <w:proofErr w:type="spellEnd"/>
      <w:r w:rsidR="00171031" w:rsidRPr="00557893">
        <w:rPr>
          <w:rFonts w:ascii="Times New Roman" w:hAnsi="Times New Roman" w:cs="Times New Roman"/>
          <w:sz w:val="24"/>
          <w:szCs w:val="24"/>
        </w:rPr>
        <w:t xml:space="preserve"> via the sequencing of its microbiome. </w:t>
      </w:r>
      <w:r w:rsidR="008A22B7" w:rsidRPr="00557893">
        <w:rPr>
          <w:rFonts w:ascii="Times New Roman" w:hAnsi="Times New Roman" w:cs="Times New Roman"/>
          <w:sz w:val="24"/>
          <w:szCs w:val="24"/>
        </w:rPr>
        <w:t xml:space="preserve">The sea urchin has a highly compartmentalized gastrointestinal tract along with unique microbial profiles for each compartment that can indicate a specific functional profile for </w:t>
      </w:r>
      <w:proofErr w:type="gramStart"/>
      <w:r w:rsidR="008A22B7" w:rsidRPr="00557893">
        <w:rPr>
          <w:rFonts w:ascii="Times New Roman" w:hAnsi="Times New Roman" w:cs="Times New Roman"/>
          <w:sz w:val="24"/>
          <w:szCs w:val="24"/>
        </w:rPr>
        <w:t>that bacteria</w:t>
      </w:r>
      <w:proofErr w:type="gramEnd"/>
      <w:r w:rsidR="008A22B7" w:rsidRPr="00557893">
        <w:rPr>
          <w:rFonts w:ascii="Times New Roman" w:hAnsi="Times New Roman" w:cs="Times New Roman"/>
          <w:sz w:val="24"/>
          <w:szCs w:val="24"/>
        </w:rPr>
        <w:t xml:space="preserve">, as shown in previous studies (Hakim et. al 2016). The bacteria of the gastrointestinal tract play a huge role in the digestion of complex sugars and cellulose especially considering both the physiological limitations of the sea urchin gut and the low nutritional value of seagrass (Arafa et al. 2012). </w:t>
      </w:r>
      <w:r w:rsidR="00171031" w:rsidRPr="00557893">
        <w:rPr>
          <w:rFonts w:ascii="Times New Roman" w:hAnsi="Times New Roman" w:cs="Times New Roman"/>
          <w:sz w:val="24"/>
          <w:szCs w:val="24"/>
        </w:rPr>
        <w:t>Further studies can reveal the functional genome of some of these bacteria which can then reveal more about the function in the sea urchin and can be a source of antibiotics or synthetic functions via genetic engineering.</w:t>
      </w:r>
      <w:r w:rsidR="00F251AC" w:rsidRPr="00557893">
        <w:rPr>
          <w:rFonts w:ascii="Times New Roman" w:hAnsi="Times New Roman" w:cs="Times New Roman"/>
          <w:sz w:val="24"/>
          <w:szCs w:val="24"/>
        </w:rPr>
        <w:t xml:space="preserve"> </w:t>
      </w:r>
      <w:r w:rsidR="00CF4729" w:rsidRPr="00557893">
        <w:rPr>
          <w:rFonts w:ascii="Times New Roman" w:hAnsi="Times New Roman" w:cs="Times New Roman"/>
          <w:sz w:val="24"/>
          <w:szCs w:val="24"/>
        </w:rPr>
        <w:t xml:space="preserve">Also it is </w:t>
      </w:r>
      <w:r w:rsidR="00CE3C39" w:rsidRPr="00557893">
        <w:rPr>
          <w:rFonts w:ascii="Times New Roman" w:hAnsi="Times New Roman" w:cs="Times New Roman"/>
          <w:sz w:val="24"/>
          <w:szCs w:val="24"/>
        </w:rPr>
        <w:t>important</w:t>
      </w:r>
      <w:r w:rsidR="00CF4729" w:rsidRPr="00557893">
        <w:rPr>
          <w:rFonts w:ascii="Times New Roman" w:hAnsi="Times New Roman" w:cs="Times New Roman"/>
          <w:sz w:val="24"/>
          <w:szCs w:val="24"/>
        </w:rPr>
        <w:t xml:space="preserve"> to note that a</w:t>
      </w:r>
      <w:r w:rsidR="001964E2" w:rsidRPr="00557893">
        <w:rPr>
          <w:rFonts w:ascii="Times New Roman" w:hAnsi="Times New Roman" w:cs="Times New Roman"/>
          <w:sz w:val="24"/>
          <w:szCs w:val="24"/>
        </w:rPr>
        <w:t>nthropo</w:t>
      </w:r>
      <w:del w:id="190" w:author="Juan C. Martínez Cruzado" w:date="2020-11-30T10:56:00Z">
        <w:r w:rsidR="001964E2" w:rsidRPr="00557893" w:rsidDel="00703F56">
          <w:rPr>
            <w:rFonts w:ascii="Times New Roman" w:hAnsi="Times New Roman" w:cs="Times New Roman"/>
            <w:sz w:val="24"/>
            <w:szCs w:val="24"/>
          </w:rPr>
          <w:delText>c</w:delText>
        </w:r>
      </w:del>
      <w:ins w:id="191" w:author="Juan C. Martínez Cruzado" w:date="2020-11-30T10:56:00Z">
        <w:r w:rsidR="00703F56">
          <w:rPr>
            <w:rFonts w:ascii="Times New Roman" w:hAnsi="Times New Roman" w:cs="Times New Roman"/>
            <w:sz w:val="24"/>
            <w:szCs w:val="24"/>
          </w:rPr>
          <w:t>g</w:t>
        </w:r>
      </w:ins>
      <w:r w:rsidR="001964E2" w:rsidRPr="00557893">
        <w:rPr>
          <w:rFonts w:ascii="Times New Roman" w:hAnsi="Times New Roman" w:cs="Times New Roman"/>
          <w:sz w:val="24"/>
          <w:szCs w:val="24"/>
        </w:rPr>
        <w:t>en</w:t>
      </w:r>
      <w:del w:id="192" w:author="Juan C. Martínez Cruzado" w:date="2020-11-30T10:56:00Z">
        <w:r w:rsidR="001964E2" w:rsidRPr="00557893" w:rsidDel="00703F56">
          <w:rPr>
            <w:rFonts w:ascii="Times New Roman" w:hAnsi="Times New Roman" w:cs="Times New Roman"/>
            <w:sz w:val="24"/>
            <w:szCs w:val="24"/>
          </w:rPr>
          <w:delText>tr</w:delText>
        </w:r>
      </w:del>
      <w:r w:rsidR="001964E2" w:rsidRPr="00557893">
        <w:rPr>
          <w:rFonts w:ascii="Times New Roman" w:hAnsi="Times New Roman" w:cs="Times New Roman"/>
          <w:sz w:val="24"/>
          <w:szCs w:val="24"/>
        </w:rPr>
        <w:t xml:space="preserve">ic induced climate change along with the prevalence of </w:t>
      </w:r>
      <w:r w:rsidR="00F251AC" w:rsidRPr="00557893">
        <w:rPr>
          <w:rFonts w:ascii="Times New Roman" w:hAnsi="Times New Roman" w:cs="Times New Roman"/>
          <w:sz w:val="24"/>
          <w:szCs w:val="24"/>
        </w:rPr>
        <w:t xml:space="preserve">disease in </w:t>
      </w:r>
      <w:r w:rsidR="001964E2" w:rsidRPr="00557893">
        <w:rPr>
          <w:rFonts w:ascii="Times New Roman" w:hAnsi="Times New Roman" w:cs="Times New Roman"/>
          <w:sz w:val="24"/>
          <w:szCs w:val="24"/>
        </w:rPr>
        <w:t>coral</w:t>
      </w:r>
      <w:r w:rsidR="00F251AC" w:rsidRPr="00557893">
        <w:rPr>
          <w:rFonts w:ascii="Times New Roman" w:hAnsi="Times New Roman" w:cs="Times New Roman"/>
          <w:sz w:val="24"/>
          <w:szCs w:val="24"/>
        </w:rPr>
        <w:t xml:space="preserve"> and other important benthic coral reef community members</w:t>
      </w:r>
      <w:r w:rsidR="001964E2" w:rsidRPr="00557893">
        <w:rPr>
          <w:rFonts w:ascii="Times New Roman" w:hAnsi="Times New Roman" w:cs="Times New Roman"/>
          <w:sz w:val="24"/>
          <w:szCs w:val="24"/>
        </w:rPr>
        <w:t xml:space="preserve"> hinders the positive effect of keystone animals such as </w:t>
      </w:r>
      <w:r w:rsidR="001964E2" w:rsidRPr="00557893">
        <w:rPr>
          <w:rFonts w:ascii="Times New Roman" w:hAnsi="Times New Roman" w:cs="Times New Roman"/>
          <w:i/>
          <w:iCs/>
          <w:sz w:val="24"/>
          <w:szCs w:val="24"/>
        </w:rPr>
        <w:t xml:space="preserve">D. </w:t>
      </w:r>
      <w:proofErr w:type="spellStart"/>
      <w:r w:rsidR="001964E2" w:rsidRPr="00557893">
        <w:rPr>
          <w:rFonts w:ascii="Times New Roman" w:hAnsi="Times New Roman" w:cs="Times New Roman"/>
          <w:i/>
          <w:iCs/>
          <w:sz w:val="24"/>
          <w:szCs w:val="24"/>
        </w:rPr>
        <w:t>antillarum</w:t>
      </w:r>
      <w:proofErr w:type="spellEnd"/>
      <w:r w:rsidR="001964E2" w:rsidRPr="00557893">
        <w:rPr>
          <w:rFonts w:ascii="Times New Roman" w:hAnsi="Times New Roman" w:cs="Times New Roman"/>
          <w:i/>
          <w:iCs/>
          <w:sz w:val="24"/>
          <w:szCs w:val="24"/>
        </w:rPr>
        <w:t xml:space="preserve"> </w:t>
      </w:r>
      <w:r w:rsidR="001964E2" w:rsidRPr="00557893">
        <w:rPr>
          <w:rFonts w:ascii="Times New Roman" w:hAnsi="Times New Roman" w:cs="Times New Roman"/>
          <w:sz w:val="24"/>
          <w:szCs w:val="24"/>
        </w:rPr>
        <w:t>on the coral reef ecosystem (Burge et. al 2014</w:t>
      </w:r>
      <w:r w:rsidR="00955AA1" w:rsidRPr="00557893">
        <w:rPr>
          <w:rFonts w:ascii="Times New Roman" w:hAnsi="Times New Roman" w:cs="Times New Roman"/>
          <w:sz w:val="24"/>
          <w:szCs w:val="24"/>
        </w:rPr>
        <w:t>;</w:t>
      </w:r>
      <w:r w:rsidR="001964E2" w:rsidRPr="00557893">
        <w:rPr>
          <w:rFonts w:ascii="Times New Roman" w:hAnsi="Times New Roman" w:cs="Times New Roman"/>
          <w:sz w:val="24"/>
          <w:szCs w:val="24"/>
        </w:rPr>
        <w:t xml:space="preserve"> </w:t>
      </w:r>
      <w:proofErr w:type="spellStart"/>
      <w:r w:rsidR="001964E2" w:rsidRPr="00557893">
        <w:rPr>
          <w:rFonts w:ascii="Times New Roman" w:hAnsi="Times New Roman" w:cs="Times New Roman"/>
          <w:sz w:val="24"/>
          <w:szCs w:val="24"/>
        </w:rPr>
        <w:t>Carperter</w:t>
      </w:r>
      <w:proofErr w:type="spellEnd"/>
      <w:r w:rsidR="001964E2" w:rsidRPr="00557893">
        <w:rPr>
          <w:rFonts w:ascii="Times New Roman" w:hAnsi="Times New Roman" w:cs="Times New Roman"/>
          <w:sz w:val="24"/>
          <w:szCs w:val="24"/>
        </w:rPr>
        <w:t xml:space="preserve"> &amp; Edmund 2006)</w:t>
      </w:r>
      <w:r w:rsidR="00CF4729" w:rsidRPr="00557893">
        <w:rPr>
          <w:rFonts w:ascii="Times New Roman" w:hAnsi="Times New Roman" w:cs="Times New Roman"/>
          <w:sz w:val="24"/>
          <w:szCs w:val="24"/>
        </w:rPr>
        <w:t xml:space="preserve"> thus taking care of that ecosystem is our priority.</w:t>
      </w:r>
    </w:p>
    <w:p w14:paraId="63633E0E" w14:textId="77777777" w:rsidR="00A534D5" w:rsidRPr="00557893" w:rsidRDefault="00A534D5" w:rsidP="00557893">
      <w:pPr>
        <w:jc w:val="both"/>
        <w:rPr>
          <w:rFonts w:ascii="Times New Roman" w:hAnsi="Times New Roman" w:cs="Times New Roman"/>
          <w:sz w:val="24"/>
          <w:szCs w:val="24"/>
        </w:rPr>
      </w:pPr>
    </w:p>
    <w:p w14:paraId="7F9C298E" w14:textId="070CD688" w:rsidR="00A534D5" w:rsidRPr="00557893" w:rsidRDefault="00A534D5" w:rsidP="00557893">
      <w:pPr>
        <w:jc w:val="both"/>
        <w:rPr>
          <w:rFonts w:ascii="Times New Roman" w:hAnsi="Times New Roman" w:cs="Times New Roman"/>
          <w:sz w:val="24"/>
          <w:szCs w:val="24"/>
        </w:rPr>
      </w:pPr>
    </w:p>
    <w:p w14:paraId="4685E856" w14:textId="1A2F0BC1" w:rsidR="004B60FD" w:rsidRPr="00557893" w:rsidRDefault="004B60FD" w:rsidP="00557893">
      <w:pPr>
        <w:jc w:val="both"/>
        <w:rPr>
          <w:rFonts w:ascii="Times New Roman" w:hAnsi="Times New Roman" w:cs="Times New Roman"/>
          <w:sz w:val="24"/>
          <w:szCs w:val="24"/>
        </w:rPr>
      </w:pPr>
    </w:p>
    <w:p w14:paraId="1F10EBF3" w14:textId="5F0733D6" w:rsidR="004B60FD" w:rsidRDefault="004B60FD" w:rsidP="00557893">
      <w:pPr>
        <w:jc w:val="both"/>
        <w:rPr>
          <w:rFonts w:ascii="Times New Roman" w:hAnsi="Times New Roman" w:cs="Times New Roman"/>
          <w:sz w:val="24"/>
          <w:szCs w:val="24"/>
        </w:rPr>
      </w:pPr>
    </w:p>
    <w:p w14:paraId="325C725C" w14:textId="77777777" w:rsidR="008210EB" w:rsidRPr="00557893" w:rsidRDefault="008210EB" w:rsidP="00557893">
      <w:pPr>
        <w:jc w:val="both"/>
        <w:rPr>
          <w:rFonts w:ascii="Times New Roman" w:hAnsi="Times New Roman" w:cs="Times New Roman"/>
          <w:sz w:val="24"/>
          <w:szCs w:val="24"/>
        </w:rPr>
      </w:pPr>
    </w:p>
    <w:p w14:paraId="56CA2BB3" w14:textId="77777777" w:rsidR="00A074CA" w:rsidRPr="008210EB" w:rsidRDefault="00171031" w:rsidP="00557893">
      <w:pPr>
        <w:jc w:val="both"/>
        <w:rPr>
          <w:rFonts w:ascii="Times New Roman" w:eastAsia="Times New Roman" w:hAnsi="Times New Roman" w:cs="Times New Roman"/>
          <w:b/>
          <w:sz w:val="24"/>
          <w:szCs w:val="24"/>
        </w:rPr>
      </w:pPr>
      <w:r w:rsidRPr="008210EB">
        <w:rPr>
          <w:rFonts w:ascii="Times New Roman" w:hAnsi="Times New Roman" w:cs="Times New Roman"/>
          <w:b/>
          <w:sz w:val="24"/>
          <w:szCs w:val="24"/>
        </w:rPr>
        <w:t>References</w:t>
      </w:r>
    </w:p>
    <w:p w14:paraId="24FB577B"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Agnello</w:t>
      </w:r>
      <w:proofErr w:type="spellEnd"/>
      <w:r w:rsidRPr="00557893">
        <w:rPr>
          <w:rFonts w:ascii="Times New Roman" w:eastAsia="Times New Roman" w:hAnsi="Times New Roman" w:cs="Times New Roman"/>
          <w:sz w:val="24"/>
          <w:szCs w:val="24"/>
        </w:rPr>
        <w:t xml:space="preserve">, M. 2017. Introductory Chapter: Sea Urchin - Knowledge and Perspectives. </w:t>
      </w:r>
      <w:proofErr w:type="gramStart"/>
      <w:r w:rsidRPr="00557893">
        <w:rPr>
          <w:rFonts w:ascii="Times New Roman" w:eastAsia="Times New Roman" w:hAnsi="Times New Roman" w:cs="Times New Roman"/>
          <w:sz w:val="24"/>
          <w:szCs w:val="24"/>
        </w:rPr>
        <w:t>Sea Urchin - From Environment to Aquaculture and Biomedicine.</w:t>
      </w:r>
      <w:proofErr w:type="gramEnd"/>
      <w:r w:rsidRPr="00557893">
        <w:rPr>
          <w:rFonts w:ascii="Times New Roman" w:eastAsia="Times New Roman" w:hAnsi="Times New Roman" w:cs="Times New Roman"/>
          <w:sz w:val="24"/>
          <w:szCs w:val="24"/>
        </w:rPr>
        <w:t xml:space="preserve"> doi:10.5772/intechopen.70415</w:t>
      </w:r>
    </w:p>
    <w:p w14:paraId="1B6A213C" w14:textId="42CD8626"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S., &amp; Tang, W. W. (2017).</w:t>
      </w:r>
      <w:proofErr w:type="gramEnd"/>
      <w:r w:rsidRPr="00557893">
        <w:rPr>
          <w:rFonts w:ascii="Times New Roman" w:eastAsia="Times New Roman" w:hAnsi="Times New Roman" w:cs="Times New Roman"/>
          <w:sz w:val="24"/>
          <w:szCs w:val="24"/>
        </w:rPr>
        <w:t xml:space="preserve"> Gut microbiome and its role in cardiovascular diseases. </w:t>
      </w:r>
      <w:r w:rsidRPr="00557893">
        <w:rPr>
          <w:rFonts w:ascii="Times New Roman" w:eastAsia="Times New Roman" w:hAnsi="Times New Roman" w:cs="Times New Roman"/>
          <w:i/>
          <w:iCs/>
          <w:sz w:val="24"/>
          <w:szCs w:val="24"/>
        </w:rPr>
        <w:t>Current Opinion in Cardiology</w:t>
      </w:r>
      <w:proofErr w:type="gramStart"/>
      <w:r w:rsidRPr="00557893">
        <w:rPr>
          <w:rFonts w:ascii="Times New Roman" w:eastAsia="Times New Roman" w:hAnsi="Times New Roman" w:cs="Times New Roman"/>
          <w:i/>
          <w:iCs/>
          <w:sz w:val="24"/>
          <w:szCs w:val="24"/>
        </w:rPr>
        <w:t>,32</w:t>
      </w:r>
      <w:proofErr w:type="gramEnd"/>
      <w:r w:rsidRPr="00557893">
        <w:rPr>
          <w:rFonts w:ascii="Times New Roman" w:eastAsia="Times New Roman" w:hAnsi="Times New Roman" w:cs="Times New Roman"/>
          <w:sz w:val="24"/>
          <w:szCs w:val="24"/>
        </w:rPr>
        <w:t>(6), 761-766. doi:10.1097/hco.0000000000000445</w:t>
      </w:r>
    </w:p>
    <w:p w14:paraId="5189B65D" w14:textId="523FAF19"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Alvarez-Filip, L., </w:t>
      </w:r>
      <w:proofErr w:type="spellStart"/>
      <w:r w:rsidRPr="00557893">
        <w:rPr>
          <w:rFonts w:ascii="Times New Roman" w:eastAsia="Times New Roman" w:hAnsi="Times New Roman" w:cs="Times New Roman"/>
          <w:sz w:val="24"/>
          <w:szCs w:val="24"/>
        </w:rPr>
        <w:t>Dulvy</w:t>
      </w:r>
      <w:proofErr w:type="spellEnd"/>
      <w:r w:rsidRPr="00557893">
        <w:rPr>
          <w:rFonts w:ascii="Times New Roman" w:eastAsia="Times New Roman" w:hAnsi="Times New Roman" w:cs="Times New Roman"/>
          <w:sz w:val="24"/>
          <w:szCs w:val="24"/>
        </w:rPr>
        <w:t xml:space="preserve">, N. K., Gill, J. A., </w:t>
      </w:r>
      <w:proofErr w:type="spellStart"/>
      <w:r w:rsidRPr="00557893">
        <w:rPr>
          <w:rFonts w:ascii="Times New Roman" w:eastAsia="Times New Roman" w:hAnsi="Times New Roman" w:cs="Times New Roman"/>
          <w:sz w:val="24"/>
          <w:szCs w:val="24"/>
        </w:rPr>
        <w:t>Côté</w:t>
      </w:r>
      <w:proofErr w:type="spellEnd"/>
      <w:r w:rsidRPr="00557893">
        <w:rPr>
          <w:rFonts w:ascii="Times New Roman" w:eastAsia="Times New Roman" w:hAnsi="Times New Roman" w:cs="Times New Roman"/>
          <w:sz w:val="24"/>
          <w:szCs w:val="24"/>
        </w:rPr>
        <w:t>, I. M., &amp; Watkinson, A. R. 2009.</w:t>
      </w:r>
      <w:proofErr w:type="gramEnd"/>
      <w:r w:rsidRPr="00557893">
        <w:rPr>
          <w:rFonts w:ascii="Times New Roman" w:eastAsia="Times New Roman" w:hAnsi="Times New Roman" w:cs="Times New Roman"/>
          <w:sz w:val="24"/>
          <w:szCs w:val="24"/>
        </w:rPr>
        <w:t xml:space="preserve"> Flattening of Caribbean coral reefs: Region-wide declines in architectural complexity. Proceedings of the Royal Society B: Biological Sciences</w:t>
      </w:r>
      <w:proofErr w:type="gramStart"/>
      <w:r w:rsidRPr="00557893">
        <w:rPr>
          <w:rFonts w:ascii="Times New Roman" w:eastAsia="Times New Roman" w:hAnsi="Times New Roman" w:cs="Times New Roman"/>
          <w:sz w:val="24"/>
          <w:szCs w:val="24"/>
        </w:rPr>
        <w:t>,276</w:t>
      </w:r>
      <w:proofErr w:type="gramEnd"/>
      <w:r w:rsidRPr="00557893">
        <w:rPr>
          <w:rFonts w:ascii="Times New Roman" w:eastAsia="Times New Roman" w:hAnsi="Times New Roman" w:cs="Times New Roman"/>
          <w:sz w:val="24"/>
          <w:szCs w:val="24"/>
        </w:rPr>
        <w:t>(1669), 3019-3025. doi:10.1098/rspb.2009.0339</w:t>
      </w:r>
    </w:p>
    <w:p w14:paraId="702D234D" w14:textId="5C4FA093" w:rsidR="00937D2C" w:rsidRPr="00557893" w:rsidRDefault="00937D2C"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Anderson, M. J., &amp; Walsh, D. C. I. (2013).</w:t>
      </w:r>
      <w:proofErr w:type="gramEnd"/>
      <w:r w:rsidRPr="00557893">
        <w:rPr>
          <w:rFonts w:ascii="Times New Roman" w:eastAsia="Times New Roman" w:hAnsi="Times New Roman" w:cs="Times New Roman"/>
          <w:sz w:val="24"/>
          <w:szCs w:val="24"/>
        </w:rPr>
        <w:t xml:space="preserve"> PERMANOVA, ANOSIM, and the mantel test in the face of heterogeneous dispersions: What null hypothesis are you testing? Ecological Monographs, 83(4), 557–574.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10.1890/12-2010.1.</w:t>
      </w:r>
    </w:p>
    <w:p w14:paraId="2B25F723"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Arafa</w:t>
      </w:r>
      <w:proofErr w:type="spellEnd"/>
      <w:r w:rsidRPr="00557893">
        <w:rPr>
          <w:rFonts w:ascii="Times New Roman" w:eastAsia="Times New Roman" w:hAnsi="Times New Roman" w:cs="Times New Roman"/>
          <w:sz w:val="24"/>
          <w:szCs w:val="24"/>
        </w:rPr>
        <w:t xml:space="preserve"> S </w:t>
      </w:r>
      <w:proofErr w:type="spellStart"/>
      <w:r w:rsidRPr="00557893">
        <w:rPr>
          <w:rFonts w:ascii="Times New Roman" w:eastAsia="Times New Roman" w:hAnsi="Times New Roman" w:cs="Times New Roman"/>
          <w:sz w:val="24"/>
          <w:szCs w:val="24"/>
        </w:rPr>
        <w:t>Chouaibi</w:t>
      </w:r>
      <w:proofErr w:type="spellEnd"/>
      <w:r w:rsidRPr="00557893">
        <w:rPr>
          <w:rFonts w:ascii="Times New Roman" w:eastAsia="Times New Roman" w:hAnsi="Times New Roman" w:cs="Times New Roman"/>
          <w:sz w:val="24"/>
          <w:szCs w:val="24"/>
        </w:rPr>
        <w:t xml:space="preserve"> M </w:t>
      </w:r>
      <w:proofErr w:type="spellStart"/>
      <w:r w:rsidRPr="00557893">
        <w:rPr>
          <w:rFonts w:ascii="Times New Roman" w:eastAsia="Times New Roman" w:hAnsi="Times New Roman" w:cs="Times New Roman"/>
          <w:sz w:val="24"/>
          <w:szCs w:val="24"/>
        </w:rPr>
        <w:t>Sadok</w:t>
      </w:r>
      <w:proofErr w:type="spellEnd"/>
      <w:r w:rsidRPr="00557893">
        <w:rPr>
          <w:rFonts w:ascii="Times New Roman" w:eastAsia="Times New Roman" w:hAnsi="Times New Roman" w:cs="Times New Roman"/>
          <w:sz w:val="24"/>
          <w:szCs w:val="24"/>
        </w:rPr>
        <w:t xml:space="preserve"> S et al. 2012. The influence of season on the gonad index and biochemical composition of the sea urchin </w:t>
      </w:r>
      <w:proofErr w:type="spellStart"/>
      <w:r w:rsidRPr="00557893">
        <w:rPr>
          <w:rFonts w:ascii="Times New Roman" w:eastAsia="Times New Roman" w:hAnsi="Times New Roman" w:cs="Times New Roman"/>
          <w:sz w:val="24"/>
          <w:szCs w:val="24"/>
        </w:rPr>
        <w:t>Paracentrotus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lividus</w:t>
      </w:r>
      <w:proofErr w:type="spellEnd"/>
      <w:r w:rsidRPr="00557893">
        <w:rPr>
          <w:rFonts w:ascii="Times New Roman" w:eastAsia="Times New Roman" w:hAnsi="Times New Roman" w:cs="Times New Roman"/>
          <w:sz w:val="24"/>
          <w:szCs w:val="24"/>
        </w:rPr>
        <w:t xml:space="preserve"> from the Golf of Tunis Sci World J </w:t>
      </w:r>
    </w:p>
    <w:p w14:paraId="6A86BC06" w14:textId="7777777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W., </w:t>
      </w:r>
      <w:proofErr w:type="spellStart"/>
      <w:r w:rsidRPr="00557893">
        <w:rPr>
          <w:rFonts w:ascii="Times New Roman" w:eastAsia="Times New Roman" w:hAnsi="Times New Roman" w:cs="Times New Roman"/>
          <w:sz w:val="24"/>
          <w:szCs w:val="24"/>
        </w:rPr>
        <w:t>Mingfei</w:t>
      </w:r>
      <w:proofErr w:type="spellEnd"/>
      <w:r w:rsidRPr="00557893">
        <w:rPr>
          <w:rFonts w:ascii="Times New Roman" w:eastAsia="Times New Roman" w:hAnsi="Times New Roman" w:cs="Times New Roman"/>
          <w:sz w:val="24"/>
          <w:szCs w:val="24"/>
        </w:rPr>
        <w:t xml:space="preserve">, Y., </w:t>
      </w:r>
      <w:proofErr w:type="spellStart"/>
      <w:r w:rsidRPr="00557893">
        <w:rPr>
          <w:rFonts w:ascii="Times New Roman" w:eastAsia="Times New Roman" w:hAnsi="Times New Roman" w:cs="Times New Roman"/>
          <w:sz w:val="24"/>
          <w:szCs w:val="24"/>
        </w:rPr>
        <w:t>Longxian</w:t>
      </w:r>
      <w:proofErr w:type="spellEnd"/>
      <w:r w:rsidRPr="00557893">
        <w:rPr>
          <w:rFonts w:ascii="Times New Roman" w:eastAsia="Times New Roman" w:hAnsi="Times New Roman" w:cs="Times New Roman"/>
          <w:sz w:val="24"/>
          <w:szCs w:val="24"/>
        </w:rPr>
        <w:t xml:space="preserve">, L., </w:t>
      </w:r>
      <w:proofErr w:type="spellStart"/>
      <w:r w:rsidRPr="00557893">
        <w:rPr>
          <w:rFonts w:ascii="Times New Roman" w:eastAsia="Times New Roman" w:hAnsi="Times New Roman" w:cs="Times New Roman"/>
          <w:sz w:val="24"/>
          <w:szCs w:val="24"/>
        </w:rPr>
        <w:t>Zongxin</w:t>
      </w:r>
      <w:proofErr w:type="spellEnd"/>
      <w:r w:rsidRPr="00557893">
        <w:rPr>
          <w:rFonts w:ascii="Times New Roman" w:eastAsia="Times New Roman" w:hAnsi="Times New Roman" w:cs="Times New Roman"/>
          <w:sz w:val="24"/>
          <w:szCs w:val="24"/>
        </w:rPr>
        <w:t xml:space="preserve">, L., &amp; </w:t>
      </w:r>
      <w:proofErr w:type="spellStart"/>
      <w:r w:rsidRPr="00557893">
        <w:rPr>
          <w:rFonts w:ascii="Times New Roman" w:eastAsia="Times New Roman" w:hAnsi="Times New Roman" w:cs="Times New Roman"/>
          <w:sz w:val="24"/>
          <w:szCs w:val="24"/>
        </w:rPr>
        <w:t>Lanjuan</w:t>
      </w:r>
      <w:proofErr w:type="spellEnd"/>
      <w:r w:rsidRPr="00557893">
        <w:rPr>
          <w:rFonts w:ascii="Times New Roman" w:eastAsia="Times New Roman" w:hAnsi="Times New Roman" w:cs="Times New Roman"/>
          <w:sz w:val="24"/>
          <w:szCs w:val="24"/>
        </w:rPr>
        <w:t>, L. 2018.</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Human Microbiota in Health and Disease.</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Microecology—Review.</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10.1016/c2017-0-01893-1</w:t>
      </w:r>
    </w:p>
    <w:p w14:paraId="4DE828DE"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Barton, W., Penney, N. C., Cronin, O., Garcia-Perez, I., Molloy, M. G., Holmes, E</w:t>
      </w:r>
      <w:proofErr w:type="gramStart"/>
      <w:r w:rsidRPr="00557893">
        <w:rPr>
          <w:rFonts w:ascii="Times New Roman" w:eastAsia="Times New Roman" w:hAnsi="Times New Roman" w:cs="Times New Roman"/>
          <w:sz w:val="24"/>
          <w:szCs w:val="24"/>
        </w:rPr>
        <w:t>., . . .</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Osullivan</w:t>
      </w:r>
      <w:proofErr w:type="spellEnd"/>
      <w:r w:rsidRPr="00557893">
        <w:rPr>
          <w:rFonts w:ascii="Times New Roman" w:eastAsia="Times New Roman" w:hAnsi="Times New Roman" w:cs="Times New Roman"/>
          <w:sz w:val="24"/>
          <w:szCs w:val="24"/>
        </w:rPr>
        <w:t xml:space="preserve">, O. (2017). The microbiome of professional athletes differs from that of more sedentary subjects in composition and particularly at the functional metabolic level. </w:t>
      </w:r>
      <w:proofErr w:type="gramStart"/>
      <w:r w:rsidRPr="00557893">
        <w:rPr>
          <w:rFonts w:ascii="Times New Roman" w:eastAsia="Times New Roman" w:hAnsi="Times New Roman" w:cs="Times New Roman"/>
          <w:sz w:val="24"/>
          <w:szCs w:val="24"/>
        </w:rPr>
        <w:t>Gut.</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10.1136/gutjnl-2016-313627</w:t>
      </w:r>
    </w:p>
    <w:p w14:paraId="3A85EDB5" w14:textId="61A047F4"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Bauer, J.C., </w:t>
      </w:r>
      <w:proofErr w:type="spellStart"/>
      <w:r w:rsidRPr="00557893">
        <w:rPr>
          <w:rFonts w:ascii="Times New Roman" w:eastAsia="Times New Roman" w:hAnsi="Times New Roman" w:cs="Times New Roman"/>
          <w:sz w:val="24"/>
          <w:szCs w:val="24"/>
        </w:rPr>
        <w:t>Agerter</w:t>
      </w:r>
      <w:proofErr w:type="spellEnd"/>
      <w:r w:rsidRPr="00557893">
        <w:rPr>
          <w:rFonts w:ascii="Times New Roman" w:eastAsia="Times New Roman" w:hAnsi="Times New Roman" w:cs="Times New Roman"/>
          <w:sz w:val="24"/>
          <w:szCs w:val="24"/>
        </w:rPr>
        <w:t xml:space="preserve">, C.J., 1987. Isolation of bacteria pathogenic for the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(Echinodermata: </w:t>
      </w:r>
      <w:proofErr w:type="spellStart"/>
      <w:r w:rsidRPr="00557893">
        <w:rPr>
          <w:rFonts w:ascii="Times New Roman" w:eastAsia="Times New Roman" w:hAnsi="Times New Roman" w:cs="Times New Roman"/>
          <w:sz w:val="24"/>
          <w:szCs w:val="24"/>
        </w:rPr>
        <w:t>Echinoidea</w:t>
      </w:r>
      <w:proofErr w:type="spell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B. Mar. Sci. 401, 161e165.</w:t>
      </w:r>
      <w:proofErr w:type="gramEnd"/>
    </w:p>
    <w:p w14:paraId="3EFCFDC3" w14:textId="7777777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Playle</w:t>
      </w:r>
      <w:proofErr w:type="spellEnd"/>
      <w:r w:rsidRPr="00557893">
        <w:rPr>
          <w:rFonts w:ascii="Times New Roman" w:eastAsia="Times New Roman" w:hAnsi="Times New Roman" w:cs="Times New Roman"/>
          <w:sz w:val="24"/>
          <w:szCs w:val="24"/>
        </w:rPr>
        <w:t>, R. C., Wood, C. M., &amp; Walsh, P. J. (2005).</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Mechanism of acute silver toxicity in marine invertebrates.</w:t>
      </w:r>
      <w:proofErr w:type="gramEnd"/>
      <w:r w:rsidRPr="00557893">
        <w:rPr>
          <w:rFonts w:ascii="Times New Roman" w:eastAsia="Times New Roman" w:hAnsi="Times New Roman" w:cs="Times New Roman"/>
          <w:sz w:val="24"/>
          <w:szCs w:val="24"/>
        </w:rPr>
        <w:t> Aquatic Toxicology</w:t>
      </w:r>
      <w:proofErr w:type="gramStart"/>
      <w:r w:rsidRPr="00557893">
        <w:rPr>
          <w:rFonts w:ascii="Times New Roman" w:eastAsia="Times New Roman" w:hAnsi="Times New Roman" w:cs="Times New Roman"/>
          <w:sz w:val="24"/>
          <w:szCs w:val="24"/>
        </w:rPr>
        <w:t>,72</w:t>
      </w:r>
      <w:proofErr w:type="gramEnd"/>
      <w:r w:rsidRPr="00557893">
        <w:rPr>
          <w:rFonts w:ascii="Times New Roman" w:eastAsia="Times New Roman" w:hAnsi="Times New Roman" w:cs="Times New Roman"/>
          <w:sz w:val="24"/>
          <w:szCs w:val="24"/>
        </w:rPr>
        <w:t>(1-2), 67-82. doi:10.1016/j.aquatox.2004.11.012</w:t>
      </w:r>
    </w:p>
    <w:p w14:paraId="0AA006D9" w14:textId="7777777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Playle</w:t>
      </w:r>
      <w:proofErr w:type="spellEnd"/>
      <w:r w:rsidRPr="00557893">
        <w:rPr>
          <w:rFonts w:ascii="Times New Roman" w:eastAsia="Times New Roman" w:hAnsi="Times New Roman" w:cs="Times New Roman"/>
          <w:sz w:val="24"/>
          <w:szCs w:val="24"/>
        </w:rPr>
        <w:t>, R. C., Wood, C. M., &amp; Walsh, P. J. (2007).</w:t>
      </w:r>
      <w:proofErr w:type="gramEnd"/>
      <w:r w:rsidRPr="00557893">
        <w:rPr>
          <w:rFonts w:ascii="Times New Roman" w:eastAsia="Times New Roman" w:hAnsi="Times New Roman" w:cs="Times New Roman"/>
          <w:sz w:val="24"/>
          <w:szCs w:val="24"/>
        </w:rPr>
        <w:t xml:space="preserve"> Short-term silver accumulation in tissues of three marine invertebrates: Shrimp </w:t>
      </w:r>
      <w:proofErr w:type="spellStart"/>
      <w:r w:rsidRPr="00557893">
        <w:rPr>
          <w:rFonts w:ascii="Times New Roman" w:eastAsia="Times New Roman" w:hAnsi="Times New Roman" w:cs="Times New Roman"/>
          <w:sz w:val="24"/>
          <w:szCs w:val="24"/>
        </w:rPr>
        <w:t>Penaeus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duorarum</w:t>
      </w:r>
      <w:proofErr w:type="spellEnd"/>
      <w:r w:rsidRPr="00557893">
        <w:rPr>
          <w:rFonts w:ascii="Times New Roman" w:eastAsia="Times New Roman" w:hAnsi="Times New Roman" w:cs="Times New Roman"/>
          <w:sz w:val="24"/>
          <w:szCs w:val="24"/>
        </w:rPr>
        <w:t xml:space="preserve">, sea hare </w:t>
      </w:r>
      <w:proofErr w:type="spellStart"/>
      <w:r w:rsidRPr="00557893">
        <w:rPr>
          <w:rFonts w:ascii="Times New Roman" w:eastAsia="Times New Roman" w:hAnsi="Times New Roman" w:cs="Times New Roman"/>
          <w:sz w:val="24"/>
          <w:szCs w:val="24"/>
        </w:rPr>
        <w:t>Aplysia</w:t>
      </w:r>
      <w:proofErr w:type="spellEnd"/>
      <w:r w:rsidRPr="00557893">
        <w:rPr>
          <w:rFonts w:ascii="Times New Roman" w:eastAsia="Times New Roman" w:hAnsi="Times New Roman" w:cs="Times New Roman"/>
          <w:sz w:val="24"/>
          <w:szCs w:val="24"/>
        </w:rPr>
        <w:t xml:space="preserve"> californica, and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Aquatic Toxicology</w:t>
      </w:r>
      <w:proofErr w:type="gramStart"/>
      <w:r w:rsidRPr="00557893">
        <w:rPr>
          <w:rFonts w:ascii="Times New Roman" w:eastAsia="Times New Roman" w:hAnsi="Times New Roman" w:cs="Times New Roman"/>
          <w:sz w:val="24"/>
          <w:szCs w:val="24"/>
        </w:rPr>
        <w:t>,84</w:t>
      </w:r>
      <w:proofErr w:type="gramEnd"/>
      <w:r w:rsidRPr="00557893">
        <w:rPr>
          <w:rFonts w:ascii="Times New Roman" w:eastAsia="Times New Roman" w:hAnsi="Times New Roman" w:cs="Times New Roman"/>
          <w:sz w:val="24"/>
          <w:szCs w:val="24"/>
        </w:rPr>
        <w:t>(2), 182-189. doi:10.1016/j.aquatox.2007.02.021</w:t>
      </w:r>
    </w:p>
    <w:p w14:paraId="3833609D" w14:textId="7777777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Bielmyer</w:t>
      </w:r>
      <w:proofErr w:type="spellEnd"/>
      <w:r w:rsidRPr="00557893">
        <w:rPr>
          <w:rFonts w:ascii="Times New Roman" w:eastAsia="Times New Roman" w:hAnsi="Times New Roman" w:cs="Times New Roman"/>
          <w:sz w:val="24"/>
          <w:szCs w:val="24"/>
        </w:rPr>
        <w:t xml:space="preserve">, G., Brix, K., Capo, T., &amp; </w:t>
      </w:r>
      <w:proofErr w:type="spellStart"/>
      <w:r w:rsidRPr="00557893">
        <w:rPr>
          <w:rFonts w:ascii="Times New Roman" w:eastAsia="Times New Roman" w:hAnsi="Times New Roman" w:cs="Times New Roman"/>
          <w:sz w:val="24"/>
          <w:szCs w:val="24"/>
        </w:rPr>
        <w:t>Grosell</w:t>
      </w:r>
      <w:proofErr w:type="spellEnd"/>
      <w:r w:rsidRPr="00557893">
        <w:rPr>
          <w:rFonts w:ascii="Times New Roman" w:eastAsia="Times New Roman" w:hAnsi="Times New Roman" w:cs="Times New Roman"/>
          <w:sz w:val="24"/>
          <w:szCs w:val="24"/>
        </w:rPr>
        <w:t>, M. (2005).</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 xml:space="preserve">The effects of metals on embryo-larval and adult life stages of the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Aquatic Toxicology</w:t>
      </w:r>
      <w:proofErr w:type="gramStart"/>
      <w:r w:rsidRPr="00557893">
        <w:rPr>
          <w:rFonts w:ascii="Times New Roman" w:eastAsia="Times New Roman" w:hAnsi="Times New Roman" w:cs="Times New Roman"/>
          <w:sz w:val="24"/>
          <w:szCs w:val="24"/>
        </w:rPr>
        <w:t>,74</w:t>
      </w:r>
      <w:proofErr w:type="gramEnd"/>
      <w:r w:rsidRPr="00557893">
        <w:rPr>
          <w:rFonts w:ascii="Times New Roman" w:eastAsia="Times New Roman" w:hAnsi="Times New Roman" w:cs="Times New Roman"/>
          <w:sz w:val="24"/>
          <w:szCs w:val="24"/>
        </w:rPr>
        <w:t>(3), 254-263. doi:10.1016/j.aquatox.2005.05.016</w:t>
      </w:r>
    </w:p>
    <w:p w14:paraId="260E4034"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Blanco, F. M., Alonso, L. C., </w:t>
      </w:r>
      <w:proofErr w:type="spellStart"/>
      <w:r w:rsidRPr="00557893">
        <w:rPr>
          <w:rFonts w:ascii="Times New Roman" w:eastAsia="Times New Roman" w:hAnsi="Times New Roman" w:cs="Times New Roman"/>
          <w:sz w:val="24"/>
          <w:szCs w:val="24"/>
        </w:rPr>
        <w:t>Sansón</w:t>
      </w:r>
      <w:proofErr w:type="spellEnd"/>
      <w:r w:rsidRPr="00557893">
        <w:rPr>
          <w:rFonts w:ascii="Times New Roman" w:eastAsia="Times New Roman" w:hAnsi="Times New Roman" w:cs="Times New Roman"/>
          <w:sz w:val="24"/>
          <w:szCs w:val="24"/>
        </w:rPr>
        <w:t xml:space="preserve">, G. G., &amp; </w:t>
      </w:r>
      <w:proofErr w:type="spellStart"/>
      <w:r w:rsidRPr="00557893">
        <w:rPr>
          <w:rFonts w:ascii="Times New Roman" w:eastAsia="Times New Roman" w:hAnsi="Times New Roman" w:cs="Times New Roman"/>
          <w:sz w:val="24"/>
          <w:szCs w:val="24"/>
        </w:rPr>
        <w:t>Amargós</w:t>
      </w:r>
      <w:proofErr w:type="spellEnd"/>
      <w:r w:rsidRPr="00557893">
        <w:rPr>
          <w:rFonts w:ascii="Times New Roman" w:eastAsia="Times New Roman" w:hAnsi="Times New Roman" w:cs="Times New Roman"/>
          <w:sz w:val="24"/>
          <w:szCs w:val="24"/>
        </w:rPr>
        <w:t>, F. P. 2010.</w:t>
      </w:r>
      <w:proofErr w:type="gramEnd"/>
      <w:r w:rsidRPr="00557893">
        <w:rPr>
          <w:rFonts w:ascii="Times New Roman" w:eastAsia="Times New Roman" w:hAnsi="Times New Roman" w:cs="Times New Roman"/>
          <w:sz w:val="24"/>
          <w:szCs w:val="24"/>
        </w:rPr>
        <w:t xml:space="preserve"> Influence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populations (Echinodermata: </w:t>
      </w:r>
      <w:proofErr w:type="spellStart"/>
      <w:r w:rsidRPr="00557893">
        <w:rPr>
          <w:rFonts w:ascii="Times New Roman" w:eastAsia="Times New Roman" w:hAnsi="Times New Roman" w:cs="Times New Roman"/>
          <w:sz w:val="24"/>
          <w:szCs w:val="24"/>
        </w:rPr>
        <w:t>Diadematidae</w:t>
      </w:r>
      <w:proofErr w:type="spellEnd"/>
      <w:r w:rsidRPr="00557893">
        <w:rPr>
          <w:rFonts w:ascii="Times New Roman" w:eastAsia="Times New Roman" w:hAnsi="Times New Roman" w:cs="Times New Roman"/>
          <w:sz w:val="24"/>
          <w:szCs w:val="24"/>
        </w:rPr>
        <w:t xml:space="preserve">) on algal community structure in </w:t>
      </w:r>
      <w:proofErr w:type="spellStart"/>
      <w:r w:rsidRPr="00557893">
        <w:rPr>
          <w:rFonts w:ascii="Times New Roman" w:eastAsia="Times New Roman" w:hAnsi="Times New Roman" w:cs="Times New Roman"/>
          <w:sz w:val="24"/>
          <w:szCs w:val="24"/>
        </w:rPr>
        <w:t>Jardines</w:t>
      </w:r>
      <w:proofErr w:type="spellEnd"/>
      <w:r w:rsidRPr="00557893">
        <w:rPr>
          <w:rFonts w:ascii="Times New Roman" w:eastAsia="Times New Roman" w:hAnsi="Times New Roman" w:cs="Times New Roman"/>
          <w:sz w:val="24"/>
          <w:szCs w:val="24"/>
        </w:rPr>
        <w:t xml:space="preserve"> de la Reina, Cuba. </w:t>
      </w:r>
      <w:proofErr w:type="spellStart"/>
      <w:r w:rsidRPr="00557893">
        <w:rPr>
          <w:rFonts w:ascii="Times New Roman" w:eastAsia="Times New Roman" w:hAnsi="Times New Roman" w:cs="Times New Roman"/>
          <w:sz w:val="24"/>
          <w:szCs w:val="24"/>
        </w:rPr>
        <w:t>Revista</w:t>
      </w:r>
      <w:proofErr w:type="spellEnd"/>
      <w:r w:rsidRPr="00557893">
        <w:rPr>
          <w:rFonts w:ascii="Times New Roman" w:eastAsia="Times New Roman" w:hAnsi="Times New Roman" w:cs="Times New Roman"/>
          <w:sz w:val="24"/>
          <w:szCs w:val="24"/>
        </w:rPr>
        <w:t xml:space="preserve"> De </w:t>
      </w:r>
      <w:proofErr w:type="spellStart"/>
      <w:r w:rsidRPr="00557893">
        <w:rPr>
          <w:rFonts w:ascii="Times New Roman" w:eastAsia="Times New Roman" w:hAnsi="Times New Roman" w:cs="Times New Roman"/>
          <w:sz w:val="24"/>
          <w:szCs w:val="24"/>
        </w:rPr>
        <w:t>Biología</w:t>
      </w:r>
      <w:proofErr w:type="spellEnd"/>
      <w:r w:rsidRPr="00557893">
        <w:rPr>
          <w:rFonts w:ascii="Times New Roman" w:eastAsia="Times New Roman" w:hAnsi="Times New Roman" w:cs="Times New Roman"/>
          <w:sz w:val="24"/>
          <w:szCs w:val="24"/>
        </w:rPr>
        <w:t xml:space="preserve"> Tropical</w:t>
      </w:r>
      <w:proofErr w:type="gramStart"/>
      <w:r w:rsidRPr="00557893">
        <w:rPr>
          <w:rFonts w:ascii="Times New Roman" w:eastAsia="Times New Roman" w:hAnsi="Times New Roman" w:cs="Times New Roman"/>
          <w:sz w:val="24"/>
          <w:szCs w:val="24"/>
        </w:rPr>
        <w:t>,0</w:t>
      </w:r>
      <w:proofErr w:type="gramEnd"/>
      <w:r w:rsidRPr="00557893">
        <w:rPr>
          <w:rFonts w:ascii="Times New Roman" w:eastAsia="Times New Roman" w:hAnsi="Times New Roman" w:cs="Times New Roman"/>
          <w:sz w:val="24"/>
          <w:szCs w:val="24"/>
        </w:rPr>
        <w:t>(0). doi:10.15517/rbt.v0i0.3387</w:t>
      </w:r>
    </w:p>
    <w:p w14:paraId="0BC1C43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 xml:space="preserve">Blois, J. L., </w:t>
      </w:r>
      <w:proofErr w:type="spellStart"/>
      <w:r w:rsidRPr="00557893">
        <w:rPr>
          <w:rFonts w:ascii="Times New Roman" w:eastAsia="Times New Roman" w:hAnsi="Times New Roman" w:cs="Times New Roman"/>
          <w:sz w:val="24"/>
          <w:szCs w:val="24"/>
        </w:rPr>
        <w:t>Zarnetske</w:t>
      </w:r>
      <w:proofErr w:type="spellEnd"/>
      <w:r w:rsidRPr="00557893">
        <w:rPr>
          <w:rFonts w:ascii="Times New Roman" w:eastAsia="Times New Roman" w:hAnsi="Times New Roman" w:cs="Times New Roman"/>
          <w:sz w:val="24"/>
          <w:szCs w:val="24"/>
        </w:rPr>
        <w:t xml:space="preserve">, P. L., Fitzpatrick, M. C., &amp; Finnegan, S. 2013. </w:t>
      </w:r>
      <w:proofErr w:type="gramStart"/>
      <w:r w:rsidRPr="00557893">
        <w:rPr>
          <w:rFonts w:ascii="Times New Roman" w:eastAsia="Times New Roman" w:hAnsi="Times New Roman" w:cs="Times New Roman"/>
          <w:sz w:val="24"/>
          <w:szCs w:val="24"/>
        </w:rPr>
        <w:t>Climate Change and the Past, Present, and Future of Biotic Interactions.</w:t>
      </w:r>
      <w:proofErr w:type="gramEnd"/>
      <w:r w:rsidRPr="00557893">
        <w:rPr>
          <w:rFonts w:ascii="Times New Roman" w:eastAsia="Times New Roman" w:hAnsi="Times New Roman" w:cs="Times New Roman"/>
          <w:sz w:val="24"/>
          <w:szCs w:val="24"/>
        </w:rPr>
        <w:t xml:space="preserve"> Science, 341(6145), 499–504.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10.1126/science.1237184</w:t>
      </w:r>
    </w:p>
    <w:p w14:paraId="239123BC"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Bolyen</w:t>
      </w:r>
      <w:proofErr w:type="spellEnd"/>
      <w:r w:rsidRPr="00557893">
        <w:rPr>
          <w:rFonts w:ascii="Times New Roman" w:eastAsia="Times New Roman" w:hAnsi="Times New Roman" w:cs="Times New Roman"/>
          <w:sz w:val="24"/>
          <w:szCs w:val="24"/>
        </w:rPr>
        <w:t>, Evan, et al. “Reproducible, Interactive, Scalable and Extensible Microbiome Data Science Using QIIME 2.” Nature Biotechnology, vol. 37, no. 8, 2019, pp. 852–857., doi</w:t>
      </w:r>
      <w:proofErr w:type="gramStart"/>
      <w:r w:rsidRPr="00557893">
        <w:rPr>
          <w:rFonts w:ascii="Times New Roman" w:eastAsia="Times New Roman" w:hAnsi="Times New Roman" w:cs="Times New Roman"/>
          <w:sz w:val="24"/>
          <w:szCs w:val="24"/>
        </w:rPr>
        <w:t>:10.1038</w:t>
      </w:r>
      <w:proofErr w:type="gramEnd"/>
      <w:r w:rsidRPr="00557893">
        <w:rPr>
          <w:rFonts w:ascii="Times New Roman" w:eastAsia="Times New Roman" w:hAnsi="Times New Roman" w:cs="Times New Roman"/>
          <w:sz w:val="24"/>
          <w:szCs w:val="24"/>
        </w:rPr>
        <w:t>/s41587-019-0209-9.</w:t>
      </w:r>
    </w:p>
    <w:p w14:paraId="1214AE2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Brothers, C. J., Pol, W. J., Morrow, C. D., Hakim, J. A., Koo, H., &amp; </w:t>
      </w:r>
      <w:proofErr w:type="spellStart"/>
      <w:r w:rsidRPr="00557893">
        <w:rPr>
          <w:rFonts w:ascii="Times New Roman" w:eastAsia="Times New Roman" w:hAnsi="Times New Roman" w:cs="Times New Roman"/>
          <w:sz w:val="24"/>
          <w:szCs w:val="24"/>
        </w:rPr>
        <w:t>Mcclintock</w:t>
      </w:r>
      <w:proofErr w:type="spellEnd"/>
      <w:r w:rsidRPr="00557893">
        <w:rPr>
          <w:rFonts w:ascii="Times New Roman" w:eastAsia="Times New Roman" w:hAnsi="Times New Roman" w:cs="Times New Roman"/>
          <w:sz w:val="24"/>
          <w:szCs w:val="24"/>
        </w:rPr>
        <w:t>, J. B. (2018). Ocean warming alters predicted microbiome functionality in a common sea urchin. Proceedings of the Royal Society B: Biological Sciences, 285(1881), 20180340. doi:10.1098/rspb.2018.0340</w:t>
      </w:r>
    </w:p>
    <w:p w14:paraId="3E69D341"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Brothers, C. J., </w:t>
      </w:r>
      <w:proofErr w:type="spellStart"/>
      <w:r w:rsidRPr="00557893">
        <w:rPr>
          <w:rFonts w:ascii="Times New Roman" w:eastAsia="Times New Roman" w:hAnsi="Times New Roman" w:cs="Times New Roman"/>
          <w:sz w:val="24"/>
          <w:szCs w:val="24"/>
        </w:rPr>
        <w:t>Harianto</w:t>
      </w:r>
      <w:proofErr w:type="spellEnd"/>
      <w:r w:rsidRPr="00557893">
        <w:rPr>
          <w:rFonts w:ascii="Times New Roman" w:eastAsia="Times New Roman" w:hAnsi="Times New Roman" w:cs="Times New Roman"/>
          <w:sz w:val="24"/>
          <w:szCs w:val="24"/>
        </w:rPr>
        <w:t xml:space="preserve">, J., </w:t>
      </w:r>
      <w:proofErr w:type="spellStart"/>
      <w:r w:rsidRPr="00557893">
        <w:rPr>
          <w:rFonts w:ascii="Times New Roman" w:eastAsia="Times New Roman" w:hAnsi="Times New Roman" w:cs="Times New Roman"/>
          <w:sz w:val="24"/>
          <w:szCs w:val="24"/>
        </w:rPr>
        <w:t>Mcclintock</w:t>
      </w:r>
      <w:proofErr w:type="spellEnd"/>
      <w:r w:rsidRPr="00557893">
        <w:rPr>
          <w:rFonts w:ascii="Times New Roman" w:eastAsia="Times New Roman" w:hAnsi="Times New Roman" w:cs="Times New Roman"/>
          <w:sz w:val="24"/>
          <w:szCs w:val="24"/>
        </w:rPr>
        <w:t>, J. B., &amp; Byrne, M. (2016).</w:t>
      </w:r>
      <w:proofErr w:type="gramEnd"/>
      <w:r w:rsidRPr="00557893">
        <w:rPr>
          <w:rFonts w:ascii="Times New Roman" w:eastAsia="Times New Roman" w:hAnsi="Times New Roman" w:cs="Times New Roman"/>
          <w:sz w:val="24"/>
          <w:szCs w:val="24"/>
        </w:rPr>
        <w:t xml:space="preserve"> Sea urchins in a high-CO 2 world: The influence of acclimation on the immune response to ocean warming and acidification. Proceedings of the Royal Society B: Biological Sciences, 283(1837), 20161501. doi:10.1098/rspb.2016.1501</w:t>
      </w:r>
    </w:p>
    <w:p w14:paraId="58929CBB" w14:textId="02A70F7B"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Bronstein, O., &amp; </w:t>
      </w:r>
      <w:proofErr w:type="spellStart"/>
      <w:r w:rsidRPr="00557893">
        <w:rPr>
          <w:rFonts w:ascii="Times New Roman" w:eastAsia="Times New Roman" w:hAnsi="Times New Roman" w:cs="Times New Roman"/>
          <w:sz w:val="24"/>
          <w:szCs w:val="24"/>
        </w:rPr>
        <w:t>Kroh</w:t>
      </w:r>
      <w:proofErr w:type="spellEnd"/>
      <w:r w:rsidRPr="00557893">
        <w:rPr>
          <w:rFonts w:ascii="Times New Roman" w:eastAsia="Times New Roman" w:hAnsi="Times New Roman" w:cs="Times New Roman"/>
          <w:sz w:val="24"/>
          <w:szCs w:val="24"/>
        </w:rPr>
        <w:t>, A. (2019).</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 xml:space="preserve">The first mitochondrial genome of the model echinoid </w:t>
      </w:r>
      <w:proofErr w:type="spellStart"/>
      <w:r w:rsidRPr="00557893">
        <w:rPr>
          <w:rFonts w:ascii="Times New Roman" w:eastAsia="Times New Roman" w:hAnsi="Times New Roman" w:cs="Times New Roman"/>
          <w:sz w:val="24"/>
          <w:szCs w:val="24"/>
        </w:rPr>
        <w:t>Lytechinus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variegatus</w:t>
      </w:r>
      <w:proofErr w:type="spellEnd"/>
      <w:r w:rsidRPr="00557893">
        <w:rPr>
          <w:rFonts w:ascii="Times New Roman" w:eastAsia="Times New Roman" w:hAnsi="Times New Roman" w:cs="Times New Roman"/>
          <w:sz w:val="24"/>
          <w:szCs w:val="24"/>
        </w:rPr>
        <w:t xml:space="preserve"> and insights into </w:t>
      </w:r>
      <w:proofErr w:type="spellStart"/>
      <w:r w:rsidRPr="00557893">
        <w:rPr>
          <w:rFonts w:ascii="Times New Roman" w:eastAsia="Times New Roman" w:hAnsi="Times New Roman" w:cs="Times New Roman"/>
          <w:sz w:val="24"/>
          <w:szCs w:val="24"/>
        </w:rPr>
        <w:t>Odontophoran</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phylogenetics</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Genomics</w:t>
      </w:r>
      <w:proofErr w:type="gramStart"/>
      <w:r w:rsidRPr="00557893">
        <w:rPr>
          <w:rFonts w:ascii="Times New Roman" w:eastAsia="Times New Roman" w:hAnsi="Times New Roman" w:cs="Times New Roman"/>
          <w:sz w:val="24"/>
          <w:szCs w:val="24"/>
        </w:rPr>
        <w:t>,111</w:t>
      </w:r>
      <w:proofErr w:type="gramEnd"/>
      <w:r w:rsidRPr="00557893">
        <w:rPr>
          <w:rFonts w:ascii="Times New Roman" w:eastAsia="Times New Roman" w:hAnsi="Times New Roman" w:cs="Times New Roman"/>
          <w:sz w:val="24"/>
          <w:szCs w:val="24"/>
        </w:rPr>
        <w:t>(4), 710-718. doi:10.1016/j.ygeno.2018.04.008</w:t>
      </w:r>
    </w:p>
    <w:p w14:paraId="070F4F7C" w14:textId="77777777" w:rsidR="000C7DE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Burge, C. A., Eakin, C. M., Friedman, C. S., Froelich, B., Hershberger, P. K., Hofmann, E. E</w:t>
      </w:r>
      <w:proofErr w:type="gramStart"/>
      <w:r w:rsidRPr="00557893">
        <w:rPr>
          <w:rFonts w:ascii="Times New Roman" w:eastAsia="Times New Roman" w:hAnsi="Times New Roman" w:cs="Times New Roman"/>
          <w:sz w:val="24"/>
          <w:szCs w:val="24"/>
        </w:rPr>
        <w:t>., …</w:t>
      </w:r>
      <w:proofErr w:type="gramEnd"/>
      <w:r w:rsidRPr="00557893">
        <w:rPr>
          <w:rFonts w:ascii="Times New Roman" w:eastAsia="Times New Roman" w:hAnsi="Times New Roman" w:cs="Times New Roman"/>
          <w:sz w:val="24"/>
          <w:szCs w:val="24"/>
        </w:rPr>
        <w:t xml:space="preserve"> Harvell, C. D. (2014). Climate Change Influences on Marine Infectious Diseases: Implications for Management and Society. Annual Review of Marine Science, 6(1), 249–277.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10.1146/annurev-marine-010213-135029</w:t>
      </w:r>
    </w:p>
    <w:p w14:paraId="6113718B" w14:textId="2383642E" w:rsidR="000C7DEA" w:rsidRPr="00557893" w:rsidRDefault="000C7DE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Bushnell, B., Rood, J., &amp;amp; Singer, E. (2017).</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BBMerge</w:t>
      </w:r>
      <w:proofErr w:type="spellEnd"/>
      <w:r w:rsidRPr="00557893">
        <w:rPr>
          <w:rFonts w:ascii="Times New Roman" w:eastAsia="Times New Roman" w:hAnsi="Times New Roman" w:cs="Times New Roman"/>
          <w:sz w:val="24"/>
          <w:szCs w:val="24"/>
        </w:rPr>
        <w:t xml:space="preserve"> – Accurate paired shotgun read merging via overlap. </w:t>
      </w:r>
      <w:proofErr w:type="spellStart"/>
      <w:proofErr w:type="gramStart"/>
      <w:r w:rsidRPr="00557893">
        <w:rPr>
          <w:rFonts w:ascii="Times New Roman" w:eastAsia="Times New Roman" w:hAnsi="Times New Roman" w:cs="Times New Roman"/>
          <w:sz w:val="24"/>
          <w:szCs w:val="24"/>
        </w:rPr>
        <w:t>Plos</w:t>
      </w:r>
      <w:proofErr w:type="spellEnd"/>
      <w:r w:rsidRPr="00557893">
        <w:rPr>
          <w:rFonts w:ascii="Times New Roman" w:eastAsia="Times New Roman" w:hAnsi="Times New Roman" w:cs="Times New Roman"/>
          <w:sz w:val="24"/>
          <w:szCs w:val="24"/>
        </w:rPr>
        <w:t xml:space="preserve"> One, 12(10).</w:t>
      </w:r>
      <w:proofErr w:type="gramEnd"/>
      <w:r w:rsidRPr="00557893">
        <w:rPr>
          <w:rFonts w:ascii="Times New Roman" w:eastAsia="Times New Roman" w:hAnsi="Times New Roman" w:cs="Times New Roman"/>
          <w:sz w:val="24"/>
          <w:szCs w:val="24"/>
        </w:rPr>
        <w:t xml:space="preserve"> doi:10.1371/journal.pone.0185056</w:t>
      </w:r>
    </w:p>
    <w:p w14:paraId="487ED1C6" w14:textId="7168EB30"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Buttino</w:t>
      </w:r>
      <w:proofErr w:type="spellEnd"/>
      <w:r w:rsidRPr="00557893">
        <w:rPr>
          <w:rFonts w:ascii="Times New Roman" w:eastAsia="Times New Roman" w:hAnsi="Times New Roman" w:cs="Times New Roman"/>
          <w:sz w:val="24"/>
          <w:szCs w:val="24"/>
        </w:rPr>
        <w:t>, I., Hwang, J., Romano, G., Sun, C., Liu, T., Pellegrini, D</w:t>
      </w:r>
      <w:proofErr w:type="gramStart"/>
      <w:r w:rsidRPr="00557893">
        <w:rPr>
          <w:rFonts w:ascii="Times New Roman" w:eastAsia="Times New Roman" w:hAnsi="Times New Roman" w:cs="Times New Roman"/>
          <w:sz w:val="24"/>
          <w:szCs w:val="24"/>
        </w:rPr>
        <w:t>., . . .</w:t>
      </w:r>
      <w:proofErr w:type="gramEnd"/>
      <w:r w:rsidRPr="00557893">
        <w:rPr>
          <w:rFonts w:ascii="Times New Roman" w:eastAsia="Times New Roman" w:hAnsi="Times New Roman" w:cs="Times New Roman"/>
          <w:sz w:val="24"/>
          <w:szCs w:val="24"/>
        </w:rPr>
        <w:t xml:space="preserve"> Sartori, D. (2016). Detection of malformations in sea urchin plutei exposed to mercuric chloride using different fluorescent techniques. </w:t>
      </w:r>
      <w:r w:rsidRPr="00557893">
        <w:rPr>
          <w:rFonts w:ascii="Times New Roman" w:eastAsia="Times New Roman" w:hAnsi="Times New Roman" w:cs="Times New Roman"/>
          <w:i/>
          <w:iCs/>
          <w:sz w:val="24"/>
          <w:szCs w:val="24"/>
        </w:rPr>
        <w:t>Ecotoxicology and Environmental Safety</w:t>
      </w:r>
      <w:proofErr w:type="gramStart"/>
      <w:r w:rsidRPr="00557893">
        <w:rPr>
          <w:rFonts w:ascii="Times New Roman" w:eastAsia="Times New Roman" w:hAnsi="Times New Roman" w:cs="Times New Roman"/>
          <w:i/>
          <w:iCs/>
          <w:sz w:val="24"/>
          <w:szCs w:val="24"/>
        </w:rPr>
        <w:t>,123</w:t>
      </w:r>
      <w:proofErr w:type="gramEnd"/>
      <w:r w:rsidRPr="00557893">
        <w:rPr>
          <w:rFonts w:ascii="Times New Roman" w:eastAsia="Times New Roman" w:hAnsi="Times New Roman" w:cs="Times New Roman"/>
          <w:sz w:val="24"/>
          <w:szCs w:val="24"/>
        </w:rPr>
        <w:t>, 72-80. doi:10.1016/j.ecoenv.2015.07.027</w:t>
      </w:r>
    </w:p>
    <w:p w14:paraId="444265A8"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Carpenter, R. C. 1988.</w:t>
      </w:r>
      <w:proofErr w:type="gramEnd"/>
      <w:r w:rsidRPr="00557893">
        <w:rPr>
          <w:rFonts w:ascii="Times New Roman" w:eastAsia="Times New Roman" w:hAnsi="Times New Roman" w:cs="Times New Roman"/>
          <w:sz w:val="24"/>
          <w:szCs w:val="24"/>
        </w:rPr>
        <w:t xml:space="preserve"> Mass mortality of a Caribbean sea urchin: Immediate effects on community metabolism and other herbivores. Proceedings of the National Academy of Sciences</w:t>
      </w:r>
      <w:proofErr w:type="gramStart"/>
      <w:r w:rsidRPr="00557893">
        <w:rPr>
          <w:rFonts w:ascii="Times New Roman" w:eastAsia="Times New Roman" w:hAnsi="Times New Roman" w:cs="Times New Roman"/>
          <w:sz w:val="24"/>
          <w:szCs w:val="24"/>
        </w:rPr>
        <w:t>,85</w:t>
      </w:r>
      <w:proofErr w:type="gramEnd"/>
      <w:r w:rsidRPr="00557893">
        <w:rPr>
          <w:rFonts w:ascii="Times New Roman" w:eastAsia="Times New Roman" w:hAnsi="Times New Roman" w:cs="Times New Roman"/>
          <w:sz w:val="24"/>
          <w:szCs w:val="24"/>
        </w:rPr>
        <w:t>(2), 511-514. doi:10.1073/pnas.85.2.511</w:t>
      </w:r>
    </w:p>
    <w:p w14:paraId="4242B7DF"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Carpenter, R. C., &amp; Edmunds, P. J. (2006).</w:t>
      </w:r>
      <w:proofErr w:type="gramEnd"/>
      <w:r w:rsidRPr="00557893">
        <w:rPr>
          <w:rFonts w:ascii="Times New Roman" w:eastAsia="Times New Roman" w:hAnsi="Times New Roman" w:cs="Times New Roman"/>
          <w:sz w:val="24"/>
          <w:szCs w:val="24"/>
        </w:rPr>
        <w:t xml:space="preserve"> Local and regional scale recovery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promotes recruitment of </w:t>
      </w:r>
      <w:proofErr w:type="spellStart"/>
      <w:r w:rsidRPr="00557893">
        <w:rPr>
          <w:rFonts w:ascii="Times New Roman" w:eastAsia="Times New Roman" w:hAnsi="Times New Roman" w:cs="Times New Roman"/>
          <w:sz w:val="24"/>
          <w:szCs w:val="24"/>
        </w:rPr>
        <w:t>scleractinian</w:t>
      </w:r>
      <w:proofErr w:type="spellEnd"/>
      <w:r w:rsidRPr="00557893">
        <w:rPr>
          <w:rFonts w:ascii="Times New Roman" w:eastAsia="Times New Roman" w:hAnsi="Times New Roman" w:cs="Times New Roman"/>
          <w:sz w:val="24"/>
          <w:szCs w:val="24"/>
        </w:rPr>
        <w:t xml:space="preserve"> corals. Ecology Letters</w:t>
      </w:r>
      <w:proofErr w:type="gramStart"/>
      <w:r w:rsidRPr="00557893">
        <w:rPr>
          <w:rFonts w:ascii="Times New Roman" w:eastAsia="Times New Roman" w:hAnsi="Times New Roman" w:cs="Times New Roman"/>
          <w:sz w:val="24"/>
          <w:szCs w:val="24"/>
        </w:rPr>
        <w:t>,9</w:t>
      </w:r>
      <w:proofErr w:type="gramEnd"/>
      <w:r w:rsidRPr="00557893">
        <w:rPr>
          <w:rFonts w:ascii="Times New Roman" w:eastAsia="Times New Roman" w:hAnsi="Times New Roman" w:cs="Times New Roman"/>
          <w:sz w:val="24"/>
          <w:szCs w:val="24"/>
        </w:rPr>
        <w:t>(3), 271-280. doi:10.1111/j.1461-0248.2005.00866.x</w:t>
      </w:r>
    </w:p>
    <w:p w14:paraId="1494B7B0" w14:textId="77777777" w:rsidR="00A074CA" w:rsidRPr="00557893" w:rsidRDefault="00A074CA" w:rsidP="00557893">
      <w:pPr>
        <w:jc w:val="both"/>
        <w:rPr>
          <w:rFonts w:ascii="Times New Roman" w:eastAsia="Times New Roman" w:hAnsi="Times New Roman" w:cs="Times New Roman"/>
          <w:sz w:val="24"/>
          <w:szCs w:val="24"/>
        </w:rPr>
      </w:pPr>
    </w:p>
    <w:p w14:paraId="642724C1" w14:textId="78DF658F"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Ceja-Navarro, J. A., </w:t>
      </w:r>
      <w:proofErr w:type="spellStart"/>
      <w:r w:rsidRPr="00557893">
        <w:rPr>
          <w:rFonts w:ascii="Times New Roman" w:eastAsia="Times New Roman" w:hAnsi="Times New Roman" w:cs="Times New Roman"/>
          <w:sz w:val="24"/>
          <w:szCs w:val="24"/>
        </w:rPr>
        <w:t>Karaoz</w:t>
      </w:r>
      <w:proofErr w:type="spellEnd"/>
      <w:r w:rsidRPr="00557893">
        <w:rPr>
          <w:rFonts w:ascii="Times New Roman" w:eastAsia="Times New Roman" w:hAnsi="Times New Roman" w:cs="Times New Roman"/>
          <w:sz w:val="24"/>
          <w:szCs w:val="24"/>
        </w:rPr>
        <w:t>, U., Bill, M., Hao, Z., White, R. A., Arellano, A</w:t>
      </w:r>
      <w:proofErr w:type="gramStart"/>
      <w:r w:rsidRPr="00557893">
        <w:rPr>
          <w:rFonts w:ascii="Times New Roman" w:eastAsia="Times New Roman" w:hAnsi="Times New Roman" w:cs="Times New Roman"/>
          <w:sz w:val="24"/>
          <w:szCs w:val="24"/>
        </w:rPr>
        <w:t>., …</w:t>
      </w:r>
      <w:proofErr w:type="gramEnd"/>
      <w:r w:rsidRPr="00557893">
        <w:rPr>
          <w:rFonts w:ascii="Times New Roman" w:eastAsia="Times New Roman" w:hAnsi="Times New Roman" w:cs="Times New Roman"/>
          <w:sz w:val="24"/>
          <w:szCs w:val="24"/>
        </w:rPr>
        <w:t xml:space="preserve"> Brodie, E. L. (2019). Gut anatomical properties and microbial functional assembly promote lignocellulose deconstruction and colony subsistence of a wood-feeding beetle. Nature Microbiology, 4(5), 864–875.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10.1038/s41564-019-0384-y</w:t>
      </w:r>
    </w:p>
    <w:p w14:paraId="2D4815A3" w14:textId="5D37D171" w:rsidR="00FD029D" w:rsidRPr="00557893" w:rsidRDefault="00FD029D"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Chiappone</w:t>
      </w:r>
      <w:proofErr w:type="spellEnd"/>
      <w:r w:rsidRPr="00557893">
        <w:rPr>
          <w:rFonts w:ascii="Times New Roman" w:eastAsia="Times New Roman" w:hAnsi="Times New Roman" w:cs="Times New Roman"/>
          <w:sz w:val="24"/>
          <w:szCs w:val="24"/>
        </w:rPr>
        <w:t>, .</w:t>
      </w:r>
      <w:proofErr w:type="gramStart"/>
      <w:r w:rsidRPr="00557893">
        <w:rPr>
          <w:rFonts w:ascii="Times New Roman" w:eastAsia="Times New Roman" w:hAnsi="Times New Roman" w:cs="Times New Roman"/>
          <w:sz w:val="24"/>
          <w:szCs w:val="24"/>
        </w:rPr>
        <w:t>M.,</w:t>
      </w:r>
      <w:proofErr w:type="gramEnd"/>
      <w:r w:rsidRPr="00557893">
        <w:rPr>
          <w:rFonts w:ascii="Times New Roman" w:eastAsia="Times New Roman" w:hAnsi="Times New Roman" w:cs="Times New Roman"/>
          <w:sz w:val="24"/>
          <w:szCs w:val="24"/>
        </w:rPr>
        <w:t xml:space="preserve"> Swanson, .D., Miller, .S. et al. Large-scale surveys on the Florida Reef Tract indicate poor recovery of the long-</w:t>
      </w:r>
      <w:proofErr w:type="spellStart"/>
      <w:r w:rsidRPr="00557893">
        <w:rPr>
          <w:rFonts w:ascii="Times New Roman" w:eastAsia="Times New Roman" w:hAnsi="Times New Roman" w:cs="Times New Roman"/>
          <w:sz w:val="24"/>
          <w:szCs w:val="24"/>
        </w:rPr>
        <w:t>spined</w:t>
      </w:r>
      <w:proofErr w:type="spellEnd"/>
      <w:r w:rsidRPr="00557893">
        <w:rPr>
          <w:rFonts w:ascii="Times New Roman" w:eastAsia="Times New Roman" w:hAnsi="Times New Roman" w:cs="Times New Roman"/>
          <w:sz w:val="24"/>
          <w:szCs w:val="24"/>
        </w:rPr>
        <w:t xml:space="preserve">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Coral Reefs 21, 155–159 (2002).</w:t>
      </w:r>
      <w:proofErr w:type="gramEnd"/>
      <w:r w:rsidRPr="00557893">
        <w:rPr>
          <w:rFonts w:ascii="Times New Roman" w:eastAsia="Times New Roman" w:hAnsi="Times New Roman" w:cs="Times New Roman"/>
          <w:sz w:val="24"/>
          <w:szCs w:val="24"/>
        </w:rPr>
        <w:t xml:space="preserve"> </w:t>
      </w:r>
      <w:hyperlink r:id="rId32" w:history="1">
        <w:r w:rsidR="00951322" w:rsidRPr="00557893">
          <w:rPr>
            <w:rStyle w:val="Hyperlink"/>
            <w:rFonts w:ascii="Times New Roman" w:eastAsia="Times New Roman" w:hAnsi="Times New Roman" w:cs="Times New Roman"/>
            <w:color w:val="auto"/>
            <w:sz w:val="24"/>
            <w:szCs w:val="24"/>
          </w:rPr>
          <w:t>https://doi.org/10.1007/s00338-002-0232-y</w:t>
        </w:r>
      </w:hyperlink>
    </w:p>
    <w:p w14:paraId="40987E2E" w14:textId="50AFB884" w:rsidR="00951322" w:rsidRPr="00557893" w:rsidRDefault="00951322"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Chunxia</w:t>
      </w:r>
      <w:proofErr w:type="spellEnd"/>
      <w:r w:rsidRPr="00557893">
        <w:rPr>
          <w:rFonts w:ascii="Times New Roman" w:eastAsia="Times New Roman" w:hAnsi="Times New Roman" w:cs="Times New Roman"/>
          <w:sz w:val="24"/>
          <w:szCs w:val="24"/>
        </w:rPr>
        <w:t xml:space="preserve"> Li, </w:t>
      </w:r>
      <w:proofErr w:type="spellStart"/>
      <w:r w:rsidRPr="00557893">
        <w:rPr>
          <w:rFonts w:ascii="Times New Roman" w:eastAsia="Times New Roman" w:hAnsi="Times New Roman" w:cs="Times New Roman"/>
          <w:sz w:val="24"/>
          <w:szCs w:val="24"/>
        </w:rPr>
        <w:t>Guyuan</w:t>
      </w:r>
      <w:proofErr w:type="spellEnd"/>
      <w:r w:rsidRPr="00557893">
        <w:rPr>
          <w:rFonts w:ascii="Times New Roman" w:eastAsia="Times New Roman" w:hAnsi="Times New Roman" w:cs="Times New Roman"/>
          <w:sz w:val="24"/>
          <w:szCs w:val="24"/>
        </w:rPr>
        <w:t xml:space="preserve"> Wu, </w:t>
      </w:r>
      <w:proofErr w:type="spellStart"/>
      <w:r w:rsidRPr="00557893">
        <w:rPr>
          <w:rFonts w:ascii="Times New Roman" w:eastAsia="Times New Roman" w:hAnsi="Times New Roman" w:cs="Times New Roman"/>
          <w:sz w:val="24"/>
          <w:szCs w:val="24"/>
        </w:rPr>
        <w:t>Wanying</w:t>
      </w:r>
      <w:proofErr w:type="spellEnd"/>
      <w:r w:rsidRPr="00557893">
        <w:rPr>
          <w:rFonts w:ascii="Times New Roman" w:eastAsia="Times New Roman" w:hAnsi="Times New Roman" w:cs="Times New Roman"/>
          <w:sz w:val="24"/>
          <w:szCs w:val="24"/>
        </w:rPr>
        <w:t xml:space="preserve"> Fu &amp; </w:t>
      </w:r>
      <w:proofErr w:type="spellStart"/>
      <w:r w:rsidRPr="00557893">
        <w:rPr>
          <w:rFonts w:ascii="Times New Roman" w:eastAsia="Times New Roman" w:hAnsi="Times New Roman" w:cs="Times New Roman"/>
          <w:sz w:val="24"/>
          <w:szCs w:val="24"/>
        </w:rPr>
        <w:t>Xiaoqi</w:t>
      </w:r>
      <w:proofErr w:type="spellEnd"/>
      <w:r w:rsidRPr="00557893">
        <w:rPr>
          <w:rFonts w:ascii="Times New Roman" w:eastAsia="Times New Roman" w:hAnsi="Times New Roman" w:cs="Times New Roman"/>
          <w:sz w:val="24"/>
          <w:szCs w:val="24"/>
        </w:rPr>
        <w:t xml:space="preserve"> Zeng (2016) </w:t>
      </w:r>
      <w:proofErr w:type="gramStart"/>
      <w:r w:rsidRPr="00557893">
        <w:rPr>
          <w:rFonts w:ascii="Times New Roman" w:eastAsia="Times New Roman" w:hAnsi="Times New Roman" w:cs="Times New Roman"/>
          <w:sz w:val="24"/>
          <w:szCs w:val="24"/>
        </w:rPr>
        <w:t>The</w:t>
      </w:r>
      <w:proofErr w:type="gramEnd"/>
      <w:r w:rsidRPr="00557893">
        <w:rPr>
          <w:rFonts w:ascii="Times New Roman" w:eastAsia="Times New Roman" w:hAnsi="Times New Roman" w:cs="Times New Roman"/>
          <w:sz w:val="24"/>
          <w:szCs w:val="24"/>
        </w:rPr>
        <w:t xml:space="preserve"> complete mitochondrial genome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setosum</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Aulodonta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diadematidae</w:t>
      </w:r>
      <w:proofErr w:type="spellEnd"/>
      <w:r w:rsidRPr="00557893">
        <w:rPr>
          <w:rFonts w:ascii="Times New Roman" w:eastAsia="Times New Roman" w:hAnsi="Times New Roman" w:cs="Times New Roman"/>
          <w:sz w:val="24"/>
          <w:szCs w:val="24"/>
        </w:rPr>
        <w:t>), Mitochondrial DNA Part B, 1:1, 873-874, DOI: 10.1080/23802359.2016.1253039</w:t>
      </w:r>
    </w:p>
    <w:p w14:paraId="33B9418A" w14:textId="32AABD6B" w:rsidR="00B8739C" w:rsidRPr="00557893" w:rsidRDefault="00B8739C"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Daily, O. P., Joseph, S. W., </w:t>
      </w:r>
      <w:proofErr w:type="spellStart"/>
      <w:r w:rsidRPr="00557893">
        <w:rPr>
          <w:rFonts w:ascii="Times New Roman" w:eastAsia="Times New Roman" w:hAnsi="Times New Roman" w:cs="Times New Roman"/>
          <w:sz w:val="24"/>
          <w:szCs w:val="24"/>
        </w:rPr>
        <w:t>Gillmore</w:t>
      </w:r>
      <w:proofErr w:type="spellEnd"/>
      <w:r w:rsidRPr="00557893">
        <w:rPr>
          <w:rFonts w:ascii="Times New Roman" w:eastAsia="Times New Roman" w:hAnsi="Times New Roman" w:cs="Times New Roman"/>
          <w:sz w:val="24"/>
          <w:szCs w:val="24"/>
        </w:rPr>
        <w:t>, J. D., Colwell, R. R., &amp;amp; Seidler, R. J. (1981).</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Identification, distribution, and toxigenicity of obligate anaerobes in polluted waters.</w:t>
      </w:r>
      <w:proofErr w:type="gramEnd"/>
      <w:r w:rsidRPr="00557893">
        <w:rPr>
          <w:rFonts w:ascii="Times New Roman" w:eastAsia="Times New Roman" w:hAnsi="Times New Roman" w:cs="Times New Roman"/>
          <w:sz w:val="24"/>
          <w:szCs w:val="24"/>
        </w:rPr>
        <w:t xml:space="preserve"> Applied and Environmental Microbiology, 41(4), 1074-1077. doi:10.1128/aem.41.4.1074-1077.1981</w:t>
      </w:r>
    </w:p>
    <w:p w14:paraId="06A713B4" w14:textId="6F098559"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Defilippo</w:t>
      </w:r>
      <w:proofErr w:type="spellEnd"/>
      <w:r w:rsidRPr="00557893">
        <w:rPr>
          <w:rFonts w:ascii="Times New Roman" w:eastAsia="Times New Roman" w:hAnsi="Times New Roman" w:cs="Times New Roman"/>
          <w:sz w:val="24"/>
          <w:szCs w:val="24"/>
        </w:rPr>
        <w:t xml:space="preserve">, J., Ebersole, J., &amp; Beck, G. 2018. </w:t>
      </w:r>
      <w:proofErr w:type="gramStart"/>
      <w:r w:rsidRPr="00557893">
        <w:rPr>
          <w:rFonts w:ascii="Times New Roman" w:eastAsia="Times New Roman" w:hAnsi="Times New Roman" w:cs="Times New Roman"/>
          <w:sz w:val="24"/>
          <w:szCs w:val="24"/>
        </w:rPr>
        <w:t>Comparison of phagocytosis in three Caribbean Sea urchins.</w:t>
      </w:r>
      <w:proofErr w:type="gramEnd"/>
      <w:r w:rsidRPr="00557893">
        <w:rPr>
          <w:rFonts w:ascii="Times New Roman" w:eastAsia="Times New Roman" w:hAnsi="Times New Roman" w:cs="Times New Roman"/>
          <w:sz w:val="24"/>
          <w:szCs w:val="24"/>
        </w:rPr>
        <w:t xml:space="preserve"> Developmental &amp; Comparative Immunology</w:t>
      </w:r>
      <w:proofErr w:type="gramStart"/>
      <w:r w:rsidRPr="00557893">
        <w:rPr>
          <w:rFonts w:ascii="Times New Roman" w:eastAsia="Times New Roman" w:hAnsi="Times New Roman" w:cs="Times New Roman"/>
          <w:sz w:val="24"/>
          <w:szCs w:val="24"/>
        </w:rPr>
        <w:t>,78</w:t>
      </w:r>
      <w:proofErr w:type="gramEnd"/>
      <w:r w:rsidRPr="00557893">
        <w:rPr>
          <w:rFonts w:ascii="Times New Roman" w:eastAsia="Times New Roman" w:hAnsi="Times New Roman" w:cs="Times New Roman"/>
          <w:sz w:val="24"/>
          <w:szCs w:val="24"/>
        </w:rPr>
        <w:t>, 14-25. doi:10.1016/j.dci.2017.09.007</w:t>
      </w:r>
    </w:p>
    <w:p w14:paraId="5B4DA7E8" w14:textId="7532FAD5" w:rsidR="00331447" w:rsidRPr="00557893" w:rsidRDefault="00331447"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Edgar, R. C., Haas, B. J., Clemente, J. C., Quince, C., &amp;amp; Knight, R. (2011).</w:t>
      </w:r>
      <w:proofErr w:type="gramEnd"/>
      <w:r w:rsidRPr="00557893">
        <w:rPr>
          <w:rFonts w:ascii="Times New Roman" w:eastAsia="Times New Roman" w:hAnsi="Times New Roman" w:cs="Times New Roman"/>
          <w:sz w:val="24"/>
          <w:szCs w:val="24"/>
        </w:rPr>
        <w:t xml:space="preserve"> UCHIME improves sensitivity and speed of chimera detection. Bioinformatics, 27(16), 2194-2200. doi:10.1093/bioinformatics/btr381</w:t>
      </w:r>
    </w:p>
    <w:p w14:paraId="1AB38491" w14:textId="20461A8E"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Edmunds, P. J., &amp; Carpenter, R. C. (2001).</w:t>
      </w:r>
      <w:proofErr w:type="gramEnd"/>
      <w:r w:rsidRPr="00557893">
        <w:rPr>
          <w:rFonts w:ascii="Times New Roman" w:eastAsia="Times New Roman" w:hAnsi="Times New Roman" w:cs="Times New Roman"/>
          <w:sz w:val="24"/>
          <w:szCs w:val="24"/>
        </w:rPr>
        <w:t xml:space="preserve"> Recovery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reduces </w:t>
      </w:r>
      <w:proofErr w:type="spellStart"/>
      <w:r w:rsidRPr="00557893">
        <w:rPr>
          <w:rFonts w:ascii="Times New Roman" w:eastAsia="Times New Roman" w:hAnsi="Times New Roman" w:cs="Times New Roman"/>
          <w:sz w:val="24"/>
          <w:szCs w:val="24"/>
        </w:rPr>
        <w:t>macroalgal</w:t>
      </w:r>
      <w:proofErr w:type="spellEnd"/>
      <w:r w:rsidRPr="00557893">
        <w:rPr>
          <w:rFonts w:ascii="Times New Roman" w:eastAsia="Times New Roman" w:hAnsi="Times New Roman" w:cs="Times New Roman"/>
          <w:sz w:val="24"/>
          <w:szCs w:val="24"/>
        </w:rPr>
        <w:t xml:space="preserve"> cover and increases abundance of juvenile corals on a Caribbean reef. Proceedings of the National Academy of Sciences</w:t>
      </w:r>
      <w:proofErr w:type="gramStart"/>
      <w:r w:rsidRPr="00557893">
        <w:rPr>
          <w:rFonts w:ascii="Times New Roman" w:eastAsia="Times New Roman" w:hAnsi="Times New Roman" w:cs="Times New Roman"/>
          <w:sz w:val="24"/>
          <w:szCs w:val="24"/>
        </w:rPr>
        <w:t>,98</w:t>
      </w:r>
      <w:proofErr w:type="gramEnd"/>
      <w:r w:rsidRPr="00557893">
        <w:rPr>
          <w:rFonts w:ascii="Times New Roman" w:eastAsia="Times New Roman" w:hAnsi="Times New Roman" w:cs="Times New Roman"/>
          <w:sz w:val="24"/>
          <w:szCs w:val="24"/>
        </w:rPr>
        <w:t>(9), 5067-5071. doi:10.1073/pnas.071524598</w:t>
      </w:r>
    </w:p>
    <w:p w14:paraId="0E550396" w14:textId="34ED0A33"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Estaki</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Mehrbod</w:t>
      </w:r>
      <w:proofErr w:type="spellEnd"/>
      <w:r w:rsidRPr="00557893">
        <w:rPr>
          <w:rFonts w:ascii="Times New Roman" w:eastAsia="Times New Roman" w:hAnsi="Times New Roman" w:cs="Times New Roman"/>
          <w:sz w:val="24"/>
          <w:szCs w:val="24"/>
        </w:rPr>
        <w:t>, et al. “QIIME 2 Enables Comprehensive End‐to‐End Analysis of Diverse Microbiome Data and Comparative Studies with Publicly Available Data.” Current Protocols in Bioinformatics, vol. 70, no. 1, 2020, doi:10.1002/cpbi.100.</w:t>
      </w:r>
    </w:p>
    <w:p w14:paraId="04AD1129" w14:textId="5CF464DF" w:rsidR="00DE38C2" w:rsidRPr="00557893" w:rsidRDefault="00DE38C2"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Faith, D. P. (1992).</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Conservation evaluation and phylogenetic diversity.</w:t>
      </w:r>
      <w:proofErr w:type="gramEnd"/>
      <w:r w:rsidRPr="00557893">
        <w:rPr>
          <w:rFonts w:ascii="Times New Roman" w:eastAsia="Times New Roman" w:hAnsi="Times New Roman" w:cs="Times New Roman"/>
          <w:sz w:val="24"/>
          <w:szCs w:val="24"/>
        </w:rPr>
        <w:t xml:space="preserve"> Biological Conservation, 61(1), 1–10.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10.1016/0006-3207(92) 91201-3.</w:t>
      </w:r>
    </w:p>
    <w:p w14:paraId="7484D06C" w14:textId="268316DD"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Feehan, Colette J., et al. “Fertilization Limitation </w:t>
      </w:r>
      <w:proofErr w:type="spellStart"/>
      <w:r w:rsidRPr="00557893">
        <w:rPr>
          <w:rFonts w:ascii="Times New Roman" w:eastAsia="Times New Roman" w:hAnsi="Times New Roman" w:cs="Times New Roman"/>
          <w:sz w:val="24"/>
          <w:szCs w:val="24"/>
        </w:rPr>
        <w:t>OfDiadema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Antillarumon</w:t>
      </w:r>
      <w:proofErr w:type="spellEnd"/>
      <w:r w:rsidRPr="00557893">
        <w:rPr>
          <w:rFonts w:ascii="Times New Roman" w:eastAsia="Times New Roman" w:hAnsi="Times New Roman" w:cs="Times New Roman"/>
          <w:sz w:val="24"/>
          <w:szCs w:val="24"/>
        </w:rPr>
        <w:t xml:space="preserve"> Coral Reefs in the Florida Keys.” </w:t>
      </w:r>
      <w:proofErr w:type="gramStart"/>
      <w:r w:rsidRPr="00557893">
        <w:rPr>
          <w:rFonts w:ascii="Times New Roman" w:eastAsia="Times New Roman" w:hAnsi="Times New Roman" w:cs="Times New Roman"/>
          <w:i/>
          <w:iCs/>
          <w:sz w:val="24"/>
          <w:szCs w:val="24"/>
        </w:rPr>
        <w:t>Ecology</w:t>
      </w:r>
      <w:r w:rsidRPr="00557893">
        <w:rPr>
          <w:rFonts w:ascii="Times New Roman" w:eastAsia="Times New Roman" w:hAnsi="Times New Roman" w:cs="Times New Roman"/>
          <w:sz w:val="24"/>
          <w:szCs w:val="24"/>
        </w:rPr>
        <w:t>, vol. 97, no. 8, 2016, pp. 1897–1904., doi:10.1002/ecy.1461.</w:t>
      </w:r>
      <w:proofErr w:type="gramEnd"/>
    </w:p>
    <w:p w14:paraId="03218218" w14:textId="0E10D742"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Furman, B., &amp; Heck, K. (2009).</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Differential Impacts of Echinoid Grazers on Coral Recruitment.</w:t>
      </w:r>
      <w:proofErr w:type="gramEnd"/>
      <w:r w:rsidRPr="00557893">
        <w:rPr>
          <w:rFonts w:ascii="Times New Roman" w:eastAsia="Times New Roman" w:hAnsi="Times New Roman" w:cs="Times New Roman"/>
          <w:sz w:val="24"/>
          <w:szCs w:val="24"/>
        </w:rPr>
        <w:t xml:space="preserve"> Bulletin of Marine Science, 85(2), 121–132.</w:t>
      </w:r>
    </w:p>
    <w:p w14:paraId="0BC79B62" w14:textId="371EBC15"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Gambardella, C., </w:t>
      </w:r>
      <w:proofErr w:type="spellStart"/>
      <w:r w:rsidRPr="00557893">
        <w:rPr>
          <w:rFonts w:ascii="Times New Roman" w:eastAsia="Times New Roman" w:hAnsi="Times New Roman" w:cs="Times New Roman"/>
          <w:sz w:val="24"/>
          <w:szCs w:val="24"/>
        </w:rPr>
        <w:t>Ferrando</w:t>
      </w:r>
      <w:proofErr w:type="spellEnd"/>
      <w:r w:rsidRPr="00557893">
        <w:rPr>
          <w:rFonts w:ascii="Times New Roman" w:eastAsia="Times New Roman" w:hAnsi="Times New Roman" w:cs="Times New Roman"/>
          <w:sz w:val="24"/>
          <w:szCs w:val="24"/>
        </w:rPr>
        <w:t xml:space="preserve">, S., </w:t>
      </w:r>
      <w:proofErr w:type="spellStart"/>
      <w:r w:rsidRPr="00557893">
        <w:rPr>
          <w:rFonts w:ascii="Times New Roman" w:eastAsia="Times New Roman" w:hAnsi="Times New Roman" w:cs="Times New Roman"/>
          <w:sz w:val="24"/>
          <w:szCs w:val="24"/>
        </w:rPr>
        <w:t>Gatti</w:t>
      </w:r>
      <w:proofErr w:type="spellEnd"/>
      <w:r w:rsidRPr="00557893">
        <w:rPr>
          <w:rFonts w:ascii="Times New Roman" w:eastAsia="Times New Roman" w:hAnsi="Times New Roman" w:cs="Times New Roman"/>
          <w:sz w:val="24"/>
          <w:szCs w:val="24"/>
        </w:rPr>
        <w:t xml:space="preserve">, A. M., </w:t>
      </w:r>
      <w:proofErr w:type="spellStart"/>
      <w:r w:rsidRPr="00557893">
        <w:rPr>
          <w:rFonts w:ascii="Times New Roman" w:eastAsia="Times New Roman" w:hAnsi="Times New Roman" w:cs="Times New Roman"/>
          <w:sz w:val="24"/>
          <w:szCs w:val="24"/>
        </w:rPr>
        <w:t>Cataldi</w:t>
      </w:r>
      <w:proofErr w:type="spellEnd"/>
      <w:r w:rsidRPr="00557893">
        <w:rPr>
          <w:rFonts w:ascii="Times New Roman" w:eastAsia="Times New Roman" w:hAnsi="Times New Roman" w:cs="Times New Roman"/>
          <w:sz w:val="24"/>
          <w:szCs w:val="24"/>
        </w:rPr>
        <w:t xml:space="preserve">, E., </w:t>
      </w:r>
      <w:proofErr w:type="spellStart"/>
      <w:r w:rsidRPr="00557893">
        <w:rPr>
          <w:rFonts w:ascii="Times New Roman" w:eastAsia="Times New Roman" w:hAnsi="Times New Roman" w:cs="Times New Roman"/>
          <w:sz w:val="24"/>
          <w:szCs w:val="24"/>
        </w:rPr>
        <w:t>Ramoino</w:t>
      </w:r>
      <w:proofErr w:type="spellEnd"/>
      <w:r w:rsidRPr="00557893">
        <w:rPr>
          <w:rFonts w:ascii="Times New Roman" w:eastAsia="Times New Roman" w:hAnsi="Times New Roman" w:cs="Times New Roman"/>
          <w:sz w:val="24"/>
          <w:szCs w:val="24"/>
        </w:rPr>
        <w:t xml:space="preserve">, P., </w:t>
      </w:r>
      <w:proofErr w:type="spellStart"/>
      <w:r w:rsidRPr="00557893">
        <w:rPr>
          <w:rFonts w:ascii="Times New Roman" w:eastAsia="Times New Roman" w:hAnsi="Times New Roman" w:cs="Times New Roman"/>
          <w:sz w:val="24"/>
          <w:szCs w:val="24"/>
        </w:rPr>
        <w:t>Aluigi</w:t>
      </w:r>
      <w:proofErr w:type="spellEnd"/>
      <w:r w:rsidRPr="00557893">
        <w:rPr>
          <w:rFonts w:ascii="Times New Roman" w:eastAsia="Times New Roman" w:hAnsi="Times New Roman" w:cs="Times New Roman"/>
          <w:sz w:val="24"/>
          <w:szCs w:val="24"/>
        </w:rPr>
        <w:t>, M. G</w:t>
      </w:r>
      <w:proofErr w:type="gramStart"/>
      <w:r w:rsidRPr="00557893">
        <w:rPr>
          <w:rFonts w:ascii="Times New Roman" w:eastAsia="Times New Roman" w:hAnsi="Times New Roman" w:cs="Times New Roman"/>
          <w:sz w:val="24"/>
          <w:szCs w:val="24"/>
        </w:rPr>
        <w:t>., . . .</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Falugi</w:t>
      </w:r>
      <w:proofErr w:type="spellEnd"/>
      <w:r w:rsidRPr="00557893">
        <w:rPr>
          <w:rFonts w:ascii="Times New Roman" w:eastAsia="Times New Roman" w:hAnsi="Times New Roman" w:cs="Times New Roman"/>
          <w:sz w:val="24"/>
          <w:szCs w:val="24"/>
        </w:rPr>
        <w:t xml:space="preserve">, C. (2015). Review: </w:t>
      </w:r>
      <w:proofErr w:type="spellStart"/>
      <w:r w:rsidRPr="00557893">
        <w:rPr>
          <w:rFonts w:ascii="Times New Roman" w:eastAsia="Times New Roman" w:hAnsi="Times New Roman" w:cs="Times New Roman"/>
          <w:sz w:val="24"/>
          <w:szCs w:val="24"/>
        </w:rPr>
        <w:t>Morphofunctional</w:t>
      </w:r>
      <w:proofErr w:type="spellEnd"/>
      <w:r w:rsidRPr="00557893">
        <w:rPr>
          <w:rFonts w:ascii="Times New Roman" w:eastAsia="Times New Roman" w:hAnsi="Times New Roman" w:cs="Times New Roman"/>
          <w:sz w:val="24"/>
          <w:szCs w:val="24"/>
        </w:rPr>
        <w:t xml:space="preserve"> and biochemical markers of stress in sea urchin life stages exposed to engineered nanoparticles. </w:t>
      </w:r>
      <w:r w:rsidRPr="00557893">
        <w:rPr>
          <w:rFonts w:ascii="Times New Roman" w:eastAsia="Times New Roman" w:hAnsi="Times New Roman" w:cs="Times New Roman"/>
          <w:i/>
          <w:iCs/>
          <w:sz w:val="24"/>
          <w:szCs w:val="24"/>
        </w:rPr>
        <w:t>Environmental Toxicology</w:t>
      </w:r>
      <w:proofErr w:type="gramStart"/>
      <w:r w:rsidRPr="00557893">
        <w:rPr>
          <w:rFonts w:ascii="Times New Roman" w:eastAsia="Times New Roman" w:hAnsi="Times New Roman" w:cs="Times New Roman"/>
          <w:i/>
          <w:iCs/>
          <w:sz w:val="24"/>
          <w:szCs w:val="24"/>
        </w:rPr>
        <w:t>,31</w:t>
      </w:r>
      <w:proofErr w:type="gramEnd"/>
      <w:r w:rsidRPr="00557893">
        <w:rPr>
          <w:rFonts w:ascii="Times New Roman" w:eastAsia="Times New Roman" w:hAnsi="Times New Roman" w:cs="Times New Roman"/>
          <w:sz w:val="24"/>
          <w:szCs w:val="24"/>
        </w:rPr>
        <w:t>(11), 1552-1562. doi:10.1002/tox.22159</w:t>
      </w:r>
    </w:p>
    <w:p w14:paraId="4A0156BA" w14:textId="25CD997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Gambardella, Chiara, et al. “Ecotoxicological Effects of Polystyrene Microbeads in a Battery of Marine Organisms Belonging to Different Trophic Levels.” </w:t>
      </w:r>
      <w:r w:rsidRPr="00557893">
        <w:rPr>
          <w:rFonts w:ascii="Times New Roman" w:eastAsia="Times New Roman" w:hAnsi="Times New Roman" w:cs="Times New Roman"/>
          <w:i/>
          <w:iCs/>
          <w:sz w:val="24"/>
          <w:szCs w:val="24"/>
        </w:rPr>
        <w:t>Marine Environmental Research</w:t>
      </w:r>
      <w:r w:rsidRPr="00557893">
        <w:rPr>
          <w:rFonts w:ascii="Times New Roman" w:eastAsia="Times New Roman" w:hAnsi="Times New Roman" w:cs="Times New Roman"/>
          <w:sz w:val="24"/>
          <w:szCs w:val="24"/>
        </w:rPr>
        <w:t>, vol. 141, 2018, pp. 313–321., doi:10.1016/j.marenvres.2018.09.023.</w:t>
      </w:r>
    </w:p>
    <w:p w14:paraId="5B8584F5" w14:textId="369C0D8A" w:rsidR="00497CE6" w:rsidRPr="00557893" w:rsidRDefault="00497CE6"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Givens, C. E., Burnett, K. G., Burnett, L. E., &amp;amp; </w:t>
      </w:r>
      <w:proofErr w:type="spellStart"/>
      <w:r w:rsidRPr="00557893">
        <w:rPr>
          <w:rFonts w:ascii="Times New Roman" w:eastAsia="Times New Roman" w:hAnsi="Times New Roman" w:cs="Times New Roman"/>
          <w:sz w:val="24"/>
          <w:szCs w:val="24"/>
        </w:rPr>
        <w:t>Hollibaugh</w:t>
      </w:r>
      <w:proofErr w:type="spellEnd"/>
      <w:r w:rsidRPr="00557893">
        <w:rPr>
          <w:rFonts w:ascii="Times New Roman" w:eastAsia="Times New Roman" w:hAnsi="Times New Roman" w:cs="Times New Roman"/>
          <w:sz w:val="24"/>
          <w:szCs w:val="24"/>
        </w:rPr>
        <w:t>, J. T. (2013).</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Microbial communities of the carapace, gut, and hemolymph of the Atlantic blue crab, Callinectes sapidus.</w:t>
      </w:r>
      <w:proofErr w:type="gramEnd"/>
      <w:r w:rsidRPr="00557893">
        <w:rPr>
          <w:rFonts w:ascii="Times New Roman" w:eastAsia="Times New Roman" w:hAnsi="Times New Roman" w:cs="Times New Roman"/>
          <w:sz w:val="24"/>
          <w:szCs w:val="24"/>
        </w:rPr>
        <w:t xml:space="preserve"> Marine Biology, 160(11), 2841-2851.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10.1007/s00227-013-2275-8</w:t>
      </w:r>
    </w:p>
    <w:p w14:paraId="3068F3F7" w14:textId="7777777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lastRenderedPageBreak/>
        <w:t>Guerinot</w:t>
      </w:r>
      <w:proofErr w:type="spellEnd"/>
      <w:r w:rsidRPr="00557893">
        <w:rPr>
          <w:rFonts w:ascii="Times New Roman" w:eastAsia="Times New Roman" w:hAnsi="Times New Roman" w:cs="Times New Roman"/>
          <w:sz w:val="24"/>
          <w:szCs w:val="24"/>
        </w:rPr>
        <w:t xml:space="preserve">, M., and </w:t>
      </w:r>
      <w:proofErr w:type="spellStart"/>
      <w:r w:rsidRPr="00557893">
        <w:rPr>
          <w:rFonts w:ascii="Times New Roman" w:eastAsia="Times New Roman" w:hAnsi="Times New Roman" w:cs="Times New Roman"/>
          <w:sz w:val="24"/>
          <w:szCs w:val="24"/>
        </w:rPr>
        <w:t>Patriquin</w:t>
      </w:r>
      <w:proofErr w:type="spellEnd"/>
      <w:r w:rsidRPr="00557893">
        <w:rPr>
          <w:rFonts w:ascii="Times New Roman" w:eastAsia="Times New Roman" w:hAnsi="Times New Roman" w:cs="Times New Roman"/>
          <w:sz w:val="24"/>
          <w:szCs w:val="24"/>
        </w:rPr>
        <w:t>, D. 1981.</w:t>
      </w:r>
      <w:proofErr w:type="gramEnd"/>
      <w:r w:rsidRPr="00557893">
        <w:rPr>
          <w:rFonts w:ascii="Times New Roman" w:eastAsia="Times New Roman" w:hAnsi="Times New Roman" w:cs="Times New Roman"/>
          <w:sz w:val="24"/>
          <w:szCs w:val="24"/>
        </w:rPr>
        <w:t xml:space="preserve"> N2-fixing </w:t>
      </w:r>
      <w:proofErr w:type="spellStart"/>
      <w:r w:rsidRPr="00557893">
        <w:rPr>
          <w:rFonts w:ascii="Times New Roman" w:eastAsia="Times New Roman" w:hAnsi="Times New Roman" w:cs="Times New Roman"/>
          <w:sz w:val="24"/>
          <w:szCs w:val="24"/>
        </w:rPr>
        <w:t>vibrios</w:t>
      </w:r>
      <w:proofErr w:type="spellEnd"/>
      <w:r w:rsidRPr="00557893">
        <w:rPr>
          <w:rFonts w:ascii="Times New Roman" w:eastAsia="Times New Roman" w:hAnsi="Times New Roman" w:cs="Times New Roman"/>
          <w:sz w:val="24"/>
          <w:szCs w:val="24"/>
        </w:rPr>
        <w:t xml:space="preserve"> isolated from the gastrointestinal tract of sea urchins. </w:t>
      </w:r>
      <w:proofErr w:type="gramStart"/>
      <w:r w:rsidRPr="00557893">
        <w:rPr>
          <w:rFonts w:ascii="Times New Roman" w:eastAsia="Times New Roman" w:hAnsi="Times New Roman" w:cs="Times New Roman"/>
          <w:sz w:val="24"/>
          <w:szCs w:val="24"/>
        </w:rPr>
        <w:t>Can. J. Microbiol.</w:t>
      </w:r>
      <w:proofErr w:type="gramEnd"/>
      <w:r w:rsidRPr="00557893">
        <w:rPr>
          <w:rFonts w:ascii="Times New Roman" w:eastAsia="Times New Roman" w:hAnsi="Times New Roman" w:cs="Times New Roman"/>
          <w:sz w:val="24"/>
          <w:szCs w:val="24"/>
        </w:rPr>
        <w:t xml:space="preserve"> 27, 311–317.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10.1139/m81-048</w:t>
      </w:r>
    </w:p>
    <w:p w14:paraId="45640EC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Hakim JA, Koo H, Dennis LN, Kumar R, </w:t>
      </w:r>
      <w:proofErr w:type="spellStart"/>
      <w:r w:rsidRPr="00557893">
        <w:rPr>
          <w:rFonts w:ascii="Times New Roman" w:eastAsia="Times New Roman" w:hAnsi="Times New Roman" w:cs="Times New Roman"/>
          <w:sz w:val="24"/>
          <w:szCs w:val="24"/>
        </w:rPr>
        <w:t>Ptacek</w:t>
      </w:r>
      <w:proofErr w:type="spellEnd"/>
      <w:r w:rsidRPr="00557893">
        <w:rPr>
          <w:rFonts w:ascii="Times New Roman" w:eastAsia="Times New Roman" w:hAnsi="Times New Roman" w:cs="Times New Roman"/>
          <w:sz w:val="24"/>
          <w:szCs w:val="24"/>
        </w:rPr>
        <w:t xml:space="preserve"> T, Morrow CD, Lefkowitz EJ, Powell ML,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xml:space="preserve"> AK and Watts SA (2015) An abundance of </w:t>
      </w:r>
      <w:proofErr w:type="spellStart"/>
      <w:r w:rsidRPr="00557893">
        <w:rPr>
          <w:rFonts w:ascii="Times New Roman" w:eastAsia="Times New Roman" w:hAnsi="Times New Roman" w:cs="Times New Roman"/>
          <w:sz w:val="24"/>
          <w:szCs w:val="24"/>
        </w:rPr>
        <w:t>Epsilonproteobacteria</w:t>
      </w:r>
      <w:proofErr w:type="spellEnd"/>
      <w:r w:rsidRPr="00557893">
        <w:rPr>
          <w:rFonts w:ascii="Times New Roman" w:eastAsia="Times New Roman" w:hAnsi="Times New Roman" w:cs="Times New Roman"/>
          <w:sz w:val="24"/>
          <w:szCs w:val="24"/>
        </w:rPr>
        <w:t xml:space="preserve"> revealed in the gut microbiome of the laboratory cultured sea urchin, </w:t>
      </w:r>
      <w:proofErr w:type="spellStart"/>
      <w:r w:rsidRPr="00557893">
        <w:rPr>
          <w:rFonts w:ascii="Times New Roman" w:eastAsia="Times New Roman" w:hAnsi="Times New Roman" w:cs="Times New Roman"/>
          <w:sz w:val="24"/>
          <w:szCs w:val="24"/>
        </w:rPr>
        <w:t>Lytechinus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variegatus</w:t>
      </w:r>
      <w:proofErr w:type="spellEnd"/>
      <w:r w:rsidRPr="00557893">
        <w:rPr>
          <w:rFonts w:ascii="Times New Roman" w:eastAsia="Times New Roman" w:hAnsi="Times New Roman" w:cs="Times New Roman"/>
          <w:sz w:val="24"/>
          <w:szCs w:val="24"/>
        </w:rPr>
        <w:t xml:space="preserve">. Front. </w:t>
      </w:r>
      <w:proofErr w:type="gramStart"/>
      <w:r w:rsidRPr="00557893">
        <w:rPr>
          <w:rFonts w:ascii="Times New Roman" w:eastAsia="Times New Roman" w:hAnsi="Times New Roman" w:cs="Times New Roman"/>
          <w:sz w:val="24"/>
          <w:szCs w:val="24"/>
        </w:rPr>
        <w:t>Microbiol.</w:t>
      </w:r>
      <w:proofErr w:type="gramEnd"/>
      <w:r w:rsidRPr="00557893">
        <w:rPr>
          <w:rFonts w:ascii="Times New Roman" w:eastAsia="Times New Roman" w:hAnsi="Times New Roman" w:cs="Times New Roman"/>
          <w:sz w:val="24"/>
          <w:szCs w:val="24"/>
        </w:rPr>
        <w:t xml:space="preserve"> 6:1047.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10.3389/fmicb.2015.01047</w:t>
      </w:r>
    </w:p>
    <w:p w14:paraId="2A974C59" w14:textId="27150DC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Hakim, J. A., Koo, H., Kumar, R., Lefkowitz, E. J., Morrow, C. D., Powell, M. L., …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xml:space="preserve">, A. K. (2016). The gut microbiome of the sea </w:t>
      </w:r>
      <w:proofErr w:type="spellStart"/>
      <w:r w:rsidRPr="00557893">
        <w:rPr>
          <w:rFonts w:ascii="Times New Roman" w:eastAsia="Times New Roman" w:hAnsi="Times New Roman" w:cs="Times New Roman"/>
          <w:sz w:val="24"/>
          <w:szCs w:val="24"/>
        </w:rPr>
        <w:t>urchin</w:t>
      </w:r>
      <w:proofErr w:type="gramStart"/>
      <w:r w:rsidRPr="00557893">
        <w:rPr>
          <w:rFonts w:ascii="Times New Roman" w:eastAsia="Times New Roman" w:hAnsi="Times New Roman" w:cs="Times New Roman"/>
          <w:sz w:val="24"/>
          <w:szCs w:val="24"/>
        </w:rPr>
        <w:t>,Lytechinus</w:t>
      </w:r>
      <w:proofErr w:type="spellEnd"/>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variegatus</w:t>
      </w:r>
      <w:proofErr w:type="spellEnd"/>
      <w:r w:rsidRPr="00557893">
        <w:rPr>
          <w:rFonts w:ascii="Times New Roman" w:eastAsia="Times New Roman" w:hAnsi="Times New Roman" w:cs="Times New Roman"/>
          <w:sz w:val="24"/>
          <w:szCs w:val="24"/>
        </w:rPr>
        <w:t xml:space="preserve">, from its natural habitat demonstrates selective attributes of microbial taxa and predictive metabolic profiles. </w:t>
      </w:r>
      <w:proofErr w:type="gramStart"/>
      <w:r w:rsidRPr="00557893">
        <w:rPr>
          <w:rFonts w:ascii="Times New Roman" w:eastAsia="Times New Roman" w:hAnsi="Times New Roman" w:cs="Times New Roman"/>
          <w:sz w:val="24"/>
          <w:szCs w:val="24"/>
        </w:rPr>
        <w:t>FEMS Microbiology Ecology, 92(9).</w:t>
      </w:r>
      <w:proofErr w:type="gram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femsec</w:t>
      </w:r>
      <w:proofErr w:type="spellEnd"/>
      <w:r w:rsidRPr="00557893">
        <w:rPr>
          <w:rFonts w:ascii="Times New Roman" w:eastAsia="Times New Roman" w:hAnsi="Times New Roman" w:cs="Times New Roman"/>
          <w:sz w:val="24"/>
          <w:szCs w:val="24"/>
        </w:rPr>
        <w:t>/fiw146</w:t>
      </w:r>
    </w:p>
    <w:p w14:paraId="6DBF6130" w14:textId="27D05BED" w:rsidR="001C324D" w:rsidRPr="00557893" w:rsidRDefault="001C324D"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Hakim, J., Schram, J., Galloway, A., Morrow, C., Crowley, M., Watts, S., &amp;amp;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A. (2019).</w:t>
      </w:r>
      <w:proofErr w:type="gramEnd"/>
      <w:r w:rsidRPr="00557893">
        <w:rPr>
          <w:rFonts w:ascii="Times New Roman" w:eastAsia="Times New Roman" w:hAnsi="Times New Roman" w:cs="Times New Roman"/>
          <w:sz w:val="24"/>
          <w:szCs w:val="24"/>
        </w:rPr>
        <w:t xml:space="preserve"> The Purple Sea Urchin </w:t>
      </w:r>
      <w:proofErr w:type="spellStart"/>
      <w:r w:rsidRPr="00557893">
        <w:rPr>
          <w:rFonts w:ascii="Times New Roman" w:eastAsia="Times New Roman" w:hAnsi="Times New Roman" w:cs="Times New Roman"/>
          <w:sz w:val="24"/>
          <w:szCs w:val="24"/>
        </w:rPr>
        <w:t>Strongylocentrotus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purpuratus</w:t>
      </w:r>
      <w:proofErr w:type="spell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Demonstrates</w:t>
      </w:r>
      <w:proofErr w:type="gramEnd"/>
      <w:r w:rsidRPr="00557893">
        <w:rPr>
          <w:rFonts w:ascii="Times New Roman" w:eastAsia="Times New Roman" w:hAnsi="Times New Roman" w:cs="Times New Roman"/>
          <w:sz w:val="24"/>
          <w:szCs w:val="24"/>
        </w:rPr>
        <w:t xml:space="preserve"> a Compartmentalization of Gut Bacterial Microbiota, Predictive Functional Attributes, and Taxonomic Co-Occurrence. </w:t>
      </w:r>
      <w:proofErr w:type="gramStart"/>
      <w:r w:rsidRPr="00557893">
        <w:rPr>
          <w:rFonts w:ascii="Times New Roman" w:eastAsia="Times New Roman" w:hAnsi="Times New Roman" w:cs="Times New Roman"/>
          <w:sz w:val="24"/>
          <w:szCs w:val="24"/>
        </w:rPr>
        <w:t>Microorganisms, 7(2), 35.</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10.3390/microorganisms7020035</w:t>
      </w:r>
    </w:p>
    <w:p w14:paraId="0958AF54"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Hall, Michael, and Robert G. </w:t>
      </w:r>
      <w:proofErr w:type="spellStart"/>
      <w:r w:rsidRPr="00557893">
        <w:rPr>
          <w:rFonts w:ascii="Times New Roman" w:eastAsia="Times New Roman" w:hAnsi="Times New Roman" w:cs="Times New Roman"/>
          <w:sz w:val="24"/>
          <w:szCs w:val="24"/>
        </w:rPr>
        <w:t>Beiko</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“16S RRNA Gene Analysis with QIIME2.”</w:t>
      </w:r>
      <w:proofErr w:type="gramEnd"/>
      <w:r w:rsidRPr="00557893">
        <w:rPr>
          <w:rFonts w:ascii="Times New Roman" w:eastAsia="Times New Roman" w:hAnsi="Times New Roman" w:cs="Times New Roman"/>
          <w:sz w:val="24"/>
          <w:szCs w:val="24"/>
        </w:rPr>
        <w:t xml:space="preserve"> Methods in Molecular Biology Microbiome Analysis, 2018, pp. 113–129., doi</w:t>
      </w:r>
      <w:proofErr w:type="gramStart"/>
      <w:r w:rsidRPr="00557893">
        <w:rPr>
          <w:rFonts w:ascii="Times New Roman" w:eastAsia="Times New Roman" w:hAnsi="Times New Roman" w:cs="Times New Roman"/>
          <w:sz w:val="24"/>
          <w:szCs w:val="24"/>
        </w:rPr>
        <w:t>:10.1007</w:t>
      </w:r>
      <w:proofErr w:type="gramEnd"/>
      <w:r w:rsidRPr="00557893">
        <w:rPr>
          <w:rFonts w:ascii="Times New Roman" w:eastAsia="Times New Roman" w:hAnsi="Times New Roman" w:cs="Times New Roman"/>
          <w:sz w:val="24"/>
          <w:szCs w:val="24"/>
        </w:rPr>
        <w:t>/978-1-4939-8728-3_8.</w:t>
      </w:r>
    </w:p>
    <w:p w14:paraId="2A4AD773"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Harvell, C. D. 1999. </w:t>
      </w:r>
      <w:proofErr w:type="gramStart"/>
      <w:r w:rsidRPr="00557893">
        <w:rPr>
          <w:rFonts w:ascii="Times New Roman" w:eastAsia="Times New Roman" w:hAnsi="Times New Roman" w:cs="Times New Roman"/>
          <w:sz w:val="24"/>
          <w:szCs w:val="24"/>
        </w:rPr>
        <w:t>Emerging Marine Diseases--Climate Links and Anthropogenic Factors.</w:t>
      </w:r>
      <w:proofErr w:type="gramEnd"/>
      <w:r w:rsidRPr="00557893">
        <w:rPr>
          <w:rFonts w:ascii="Times New Roman" w:eastAsia="Times New Roman" w:hAnsi="Times New Roman" w:cs="Times New Roman"/>
          <w:sz w:val="24"/>
          <w:szCs w:val="24"/>
        </w:rPr>
        <w:t xml:space="preserve"> Science, 285(5433), 1505–1510.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10.1126/science.285.5433.1505</w:t>
      </w:r>
    </w:p>
    <w:p w14:paraId="14381785"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Hay, Mark E., and Phillip R. Taylor.</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 xml:space="preserve">“Competition between </w:t>
      </w:r>
      <w:proofErr w:type="spellStart"/>
      <w:r w:rsidRPr="00557893">
        <w:rPr>
          <w:rFonts w:ascii="Times New Roman" w:eastAsia="Times New Roman" w:hAnsi="Times New Roman" w:cs="Times New Roman"/>
          <w:sz w:val="24"/>
          <w:szCs w:val="24"/>
        </w:rPr>
        <w:t>Herbivourous</w:t>
      </w:r>
      <w:proofErr w:type="spellEnd"/>
      <w:r w:rsidRPr="00557893">
        <w:rPr>
          <w:rFonts w:ascii="Times New Roman" w:eastAsia="Times New Roman" w:hAnsi="Times New Roman" w:cs="Times New Roman"/>
          <w:sz w:val="24"/>
          <w:szCs w:val="24"/>
        </w:rPr>
        <w:t xml:space="preserve"> Fishes and Urchins on Caribbean Reefs.”</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Oecologia</w:t>
      </w:r>
      <w:proofErr w:type="spellEnd"/>
      <w:r w:rsidRPr="00557893">
        <w:rPr>
          <w:rFonts w:ascii="Times New Roman" w:eastAsia="Times New Roman" w:hAnsi="Times New Roman" w:cs="Times New Roman"/>
          <w:sz w:val="24"/>
          <w:szCs w:val="24"/>
        </w:rPr>
        <w:t>, vol. 65, no. 4, 1985, pp. 591–598., doi</w:t>
      </w:r>
      <w:proofErr w:type="gramStart"/>
      <w:r w:rsidRPr="00557893">
        <w:rPr>
          <w:rFonts w:ascii="Times New Roman" w:eastAsia="Times New Roman" w:hAnsi="Times New Roman" w:cs="Times New Roman"/>
          <w:sz w:val="24"/>
          <w:szCs w:val="24"/>
        </w:rPr>
        <w:t>:10.1007</w:t>
      </w:r>
      <w:proofErr w:type="gramEnd"/>
      <w:r w:rsidRPr="00557893">
        <w:rPr>
          <w:rFonts w:ascii="Times New Roman" w:eastAsia="Times New Roman" w:hAnsi="Times New Roman" w:cs="Times New Roman"/>
          <w:sz w:val="24"/>
          <w:szCs w:val="24"/>
        </w:rPr>
        <w:t>/bf00379678.</w:t>
      </w:r>
    </w:p>
    <w:p w14:paraId="3F94CD8F" w14:textId="529D09DB"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Hughes</w:t>
      </w:r>
      <w:proofErr w:type="gramStart"/>
      <w:r w:rsidRPr="00557893">
        <w:rPr>
          <w:rFonts w:ascii="Times New Roman" w:eastAsia="Times New Roman" w:hAnsi="Times New Roman" w:cs="Times New Roman"/>
          <w:sz w:val="24"/>
          <w:szCs w:val="24"/>
        </w:rPr>
        <w:t>,  T.P</w:t>
      </w:r>
      <w:proofErr w:type="gramEnd"/>
      <w:r w:rsidRPr="00557893">
        <w:rPr>
          <w:rFonts w:ascii="Times New Roman" w:eastAsia="Times New Roman" w:hAnsi="Times New Roman" w:cs="Times New Roman"/>
          <w:sz w:val="24"/>
          <w:szCs w:val="24"/>
        </w:rPr>
        <w:t xml:space="preserve">.  1994.  Catastrophes,  phase  shifts  and  large-scale  degradation  of  a  Caribbean  coral  reef.  </w:t>
      </w:r>
      <w:proofErr w:type="gramStart"/>
      <w:r w:rsidRPr="00557893">
        <w:rPr>
          <w:rFonts w:ascii="Times New Roman" w:eastAsia="Times New Roman" w:hAnsi="Times New Roman" w:cs="Times New Roman"/>
          <w:sz w:val="24"/>
          <w:szCs w:val="24"/>
        </w:rPr>
        <w:t>Science  265</w:t>
      </w:r>
      <w:proofErr w:type="gramEnd"/>
      <w:r w:rsidRPr="00557893">
        <w:rPr>
          <w:rFonts w:ascii="Times New Roman" w:eastAsia="Times New Roman" w:hAnsi="Times New Roman" w:cs="Times New Roman"/>
          <w:sz w:val="24"/>
          <w:szCs w:val="24"/>
        </w:rPr>
        <w:t>: 1547-1551</w:t>
      </w:r>
    </w:p>
    <w:p w14:paraId="4409BD14" w14:textId="5FB713D2"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Ishaq</w:t>
      </w:r>
      <w:proofErr w:type="spellEnd"/>
      <w:r w:rsidRPr="00557893">
        <w:rPr>
          <w:rFonts w:ascii="Times New Roman" w:eastAsia="Times New Roman" w:hAnsi="Times New Roman" w:cs="Times New Roman"/>
          <w:sz w:val="24"/>
          <w:szCs w:val="24"/>
        </w:rPr>
        <w:t>, S. L., &amp; Wright, A. G. (2012).</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Insight into the bacterial gut microbiome of the North American moose (</w:t>
      </w:r>
      <w:proofErr w:type="spellStart"/>
      <w:r w:rsidRPr="00557893">
        <w:rPr>
          <w:rFonts w:ascii="Times New Roman" w:eastAsia="Times New Roman" w:hAnsi="Times New Roman" w:cs="Times New Roman"/>
          <w:sz w:val="24"/>
          <w:szCs w:val="24"/>
        </w:rPr>
        <w:t>Alces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alces</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w:t>
      </w:r>
      <w:r w:rsidRPr="00557893">
        <w:rPr>
          <w:rFonts w:ascii="Times New Roman" w:eastAsia="Times New Roman" w:hAnsi="Times New Roman" w:cs="Times New Roman"/>
          <w:i/>
          <w:iCs/>
          <w:sz w:val="24"/>
          <w:szCs w:val="24"/>
        </w:rPr>
        <w:t>BMC Microbiology</w:t>
      </w:r>
      <w:proofErr w:type="gramStart"/>
      <w:r w:rsidRPr="00557893">
        <w:rPr>
          <w:rFonts w:ascii="Times New Roman" w:eastAsia="Times New Roman" w:hAnsi="Times New Roman" w:cs="Times New Roman"/>
          <w:i/>
          <w:iCs/>
          <w:sz w:val="24"/>
          <w:szCs w:val="24"/>
        </w:rPr>
        <w:t>,12</w:t>
      </w:r>
      <w:proofErr w:type="gramEnd"/>
      <w:r w:rsidRPr="00557893">
        <w:rPr>
          <w:rFonts w:ascii="Times New Roman" w:eastAsia="Times New Roman" w:hAnsi="Times New Roman" w:cs="Times New Roman"/>
          <w:sz w:val="24"/>
          <w:szCs w:val="24"/>
        </w:rPr>
        <w:t xml:space="preserve">(1), 212.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10.1186/1471-2180-12-212</w:t>
      </w:r>
    </w:p>
    <w:p w14:paraId="0D8051B5" w14:textId="1ABD0751" w:rsidR="00255BC9" w:rsidRPr="00291E69" w:rsidRDefault="00255BC9" w:rsidP="00557893">
      <w:pPr>
        <w:jc w:val="both"/>
        <w:rPr>
          <w:rFonts w:ascii="Times New Roman" w:eastAsia="Times New Roman" w:hAnsi="Times New Roman" w:cs="Times New Roman"/>
          <w:sz w:val="24"/>
          <w:szCs w:val="24"/>
          <w:lang w:val="es-PR"/>
          <w:rPrChange w:id="193" w:author="Juan C. Martínez Cruzado" w:date="2020-11-30T08:18:00Z">
            <w:rPr>
              <w:rFonts w:ascii="Times New Roman" w:eastAsia="Times New Roman" w:hAnsi="Times New Roman" w:cs="Times New Roman"/>
              <w:sz w:val="24"/>
              <w:szCs w:val="24"/>
            </w:rPr>
          </w:rPrChange>
        </w:rPr>
      </w:pPr>
      <w:r w:rsidRPr="00557893">
        <w:rPr>
          <w:rFonts w:ascii="Times New Roman" w:eastAsia="Times New Roman" w:hAnsi="Times New Roman" w:cs="Times New Roman"/>
          <w:sz w:val="24"/>
          <w:szCs w:val="24"/>
        </w:rPr>
        <w:t xml:space="preserve">Jaccard, P. (1908). Nouvelles researches </w:t>
      </w:r>
      <w:proofErr w:type="spellStart"/>
      <w:r w:rsidRPr="00557893">
        <w:rPr>
          <w:rFonts w:ascii="Times New Roman" w:eastAsia="Times New Roman" w:hAnsi="Times New Roman" w:cs="Times New Roman"/>
          <w:sz w:val="24"/>
          <w:szCs w:val="24"/>
        </w:rPr>
        <w:t>sur</w:t>
      </w:r>
      <w:proofErr w:type="spellEnd"/>
      <w:r w:rsidRPr="00557893">
        <w:rPr>
          <w:rFonts w:ascii="Times New Roman" w:eastAsia="Times New Roman" w:hAnsi="Times New Roman" w:cs="Times New Roman"/>
          <w:sz w:val="24"/>
          <w:szCs w:val="24"/>
        </w:rPr>
        <w:t xml:space="preserve"> la distribution </w:t>
      </w:r>
      <w:proofErr w:type="spellStart"/>
      <w:r w:rsidRPr="00557893">
        <w:rPr>
          <w:rFonts w:ascii="Times New Roman" w:eastAsia="Times New Roman" w:hAnsi="Times New Roman" w:cs="Times New Roman"/>
          <w:sz w:val="24"/>
          <w:szCs w:val="24"/>
        </w:rPr>
        <w:t>florale</w:t>
      </w:r>
      <w:proofErr w:type="spellEnd"/>
      <w:r w:rsidRPr="00557893">
        <w:rPr>
          <w:rFonts w:ascii="Times New Roman" w:eastAsia="Times New Roman" w:hAnsi="Times New Roman" w:cs="Times New Roman"/>
          <w:sz w:val="24"/>
          <w:szCs w:val="24"/>
        </w:rPr>
        <w:t xml:space="preserve">. </w:t>
      </w:r>
      <w:proofErr w:type="spellStart"/>
      <w:r w:rsidRPr="00291E69">
        <w:rPr>
          <w:rFonts w:ascii="Times New Roman" w:eastAsia="Times New Roman" w:hAnsi="Times New Roman" w:cs="Times New Roman"/>
          <w:sz w:val="24"/>
          <w:szCs w:val="24"/>
          <w:lang w:val="es-PR"/>
          <w:rPrChange w:id="194" w:author="Juan C. Martínez Cruzado" w:date="2020-11-30T08:18:00Z">
            <w:rPr>
              <w:rFonts w:ascii="Times New Roman" w:eastAsia="Times New Roman" w:hAnsi="Times New Roman" w:cs="Times New Roman"/>
              <w:sz w:val="24"/>
              <w:szCs w:val="24"/>
            </w:rPr>
          </w:rPrChange>
        </w:rPr>
        <w:t>Bulletin</w:t>
      </w:r>
      <w:proofErr w:type="spellEnd"/>
      <w:r w:rsidRPr="00291E69">
        <w:rPr>
          <w:rFonts w:ascii="Times New Roman" w:eastAsia="Times New Roman" w:hAnsi="Times New Roman" w:cs="Times New Roman"/>
          <w:sz w:val="24"/>
          <w:szCs w:val="24"/>
          <w:lang w:val="es-PR"/>
          <w:rPrChange w:id="195" w:author="Juan C. Martínez Cruzado" w:date="2020-11-30T08:18:00Z">
            <w:rPr>
              <w:rFonts w:ascii="Times New Roman" w:eastAsia="Times New Roman" w:hAnsi="Times New Roman" w:cs="Times New Roman"/>
              <w:sz w:val="24"/>
              <w:szCs w:val="24"/>
            </w:rPr>
          </w:rPrChange>
        </w:rPr>
        <w:t xml:space="preserve"> de la Société </w:t>
      </w:r>
      <w:proofErr w:type="spellStart"/>
      <w:r w:rsidRPr="00291E69">
        <w:rPr>
          <w:rFonts w:ascii="Times New Roman" w:eastAsia="Times New Roman" w:hAnsi="Times New Roman" w:cs="Times New Roman"/>
          <w:sz w:val="24"/>
          <w:szCs w:val="24"/>
          <w:lang w:val="es-PR"/>
          <w:rPrChange w:id="196" w:author="Juan C. Martínez Cruzado" w:date="2020-11-30T08:18:00Z">
            <w:rPr>
              <w:rFonts w:ascii="Times New Roman" w:eastAsia="Times New Roman" w:hAnsi="Times New Roman" w:cs="Times New Roman"/>
              <w:sz w:val="24"/>
              <w:szCs w:val="24"/>
            </w:rPr>
          </w:rPrChange>
        </w:rPr>
        <w:t>Vaudense</w:t>
      </w:r>
      <w:proofErr w:type="spellEnd"/>
      <w:r w:rsidRPr="00291E69">
        <w:rPr>
          <w:rFonts w:ascii="Times New Roman" w:eastAsia="Times New Roman" w:hAnsi="Times New Roman" w:cs="Times New Roman"/>
          <w:sz w:val="24"/>
          <w:szCs w:val="24"/>
          <w:lang w:val="es-PR"/>
          <w:rPrChange w:id="197" w:author="Juan C. Martínez Cruzado" w:date="2020-11-30T08:18:00Z">
            <w:rPr>
              <w:rFonts w:ascii="Times New Roman" w:eastAsia="Times New Roman" w:hAnsi="Times New Roman" w:cs="Times New Roman"/>
              <w:sz w:val="24"/>
              <w:szCs w:val="24"/>
            </w:rPr>
          </w:rPrChange>
        </w:rPr>
        <w:t xml:space="preserve"> des </w:t>
      </w:r>
      <w:proofErr w:type="spellStart"/>
      <w:r w:rsidRPr="00291E69">
        <w:rPr>
          <w:rFonts w:ascii="Times New Roman" w:eastAsia="Times New Roman" w:hAnsi="Times New Roman" w:cs="Times New Roman"/>
          <w:sz w:val="24"/>
          <w:szCs w:val="24"/>
          <w:lang w:val="es-PR"/>
          <w:rPrChange w:id="198" w:author="Juan C. Martínez Cruzado" w:date="2020-11-30T08:18:00Z">
            <w:rPr>
              <w:rFonts w:ascii="Times New Roman" w:eastAsia="Times New Roman" w:hAnsi="Times New Roman" w:cs="Times New Roman"/>
              <w:sz w:val="24"/>
              <w:szCs w:val="24"/>
            </w:rPr>
          </w:rPrChange>
        </w:rPr>
        <w:t>Sciences</w:t>
      </w:r>
      <w:proofErr w:type="spellEnd"/>
      <w:r w:rsidRPr="00291E69">
        <w:rPr>
          <w:rFonts w:ascii="Times New Roman" w:eastAsia="Times New Roman" w:hAnsi="Times New Roman" w:cs="Times New Roman"/>
          <w:sz w:val="24"/>
          <w:szCs w:val="24"/>
          <w:lang w:val="es-PR"/>
          <w:rPrChange w:id="199" w:author="Juan C. Martínez Cruzado" w:date="2020-11-30T08:18:00Z">
            <w:rPr>
              <w:rFonts w:ascii="Times New Roman" w:eastAsia="Times New Roman" w:hAnsi="Times New Roman" w:cs="Times New Roman"/>
              <w:sz w:val="24"/>
              <w:szCs w:val="24"/>
            </w:rPr>
          </w:rPrChange>
        </w:rPr>
        <w:t xml:space="preserve"> </w:t>
      </w:r>
      <w:proofErr w:type="spellStart"/>
      <w:r w:rsidRPr="00291E69">
        <w:rPr>
          <w:rFonts w:ascii="Times New Roman" w:eastAsia="Times New Roman" w:hAnsi="Times New Roman" w:cs="Times New Roman"/>
          <w:sz w:val="24"/>
          <w:szCs w:val="24"/>
          <w:lang w:val="es-PR"/>
          <w:rPrChange w:id="200" w:author="Juan C. Martínez Cruzado" w:date="2020-11-30T08:18:00Z">
            <w:rPr>
              <w:rFonts w:ascii="Times New Roman" w:eastAsia="Times New Roman" w:hAnsi="Times New Roman" w:cs="Times New Roman"/>
              <w:sz w:val="24"/>
              <w:szCs w:val="24"/>
            </w:rPr>
          </w:rPrChange>
        </w:rPr>
        <w:t>Naturelles</w:t>
      </w:r>
      <w:proofErr w:type="spellEnd"/>
      <w:r w:rsidRPr="00291E69">
        <w:rPr>
          <w:rFonts w:ascii="Times New Roman" w:eastAsia="Times New Roman" w:hAnsi="Times New Roman" w:cs="Times New Roman"/>
          <w:sz w:val="24"/>
          <w:szCs w:val="24"/>
          <w:lang w:val="es-PR"/>
          <w:rPrChange w:id="201" w:author="Juan C. Martínez Cruzado" w:date="2020-11-30T08:18:00Z">
            <w:rPr>
              <w:rFonts w:ascii="Times New Roman" w:eastAsia="Times New Roman" w:hAnsi="Times New Roman" w:cs="Times New Roman"/>
              <w:sz w:val="24"/>
              <w:szCs w:val="24"/>
            </w:rPr>
          </w:rPrChange>
        </w:rPr>
        <w:t>, 44, 223−270.</w:t>
      </w:r>
    </w:p>
    <w:p w14:paraId="143C9060" w14:textId="3C2B4129" w:rsidR="005947CF" w:rsidRPr="00557893" w:rsidRDefault="005947CF" w:rsidP="00557893">
      <w:pPr>
        <w:jc w:val="both"/>
        <w:rPr>
          <w:rFonts w:ascii="Times New Roman" w:eastAsia="Times New Roman" w:hAnsi="Times New Roman" w:cs="Times New Roman"/>
          <w:sz w:val="24"/>
          <w:szCs w:val="24"/>
        </w:rPr>
      </w:pPr>
      <w:proofErr w:type="spellStart"/>
      <w:r w:rsidRPr="00291E69">
        <w:rPr>
          <w:rFonts w:ascii="Times New Roman" w:eastAsia="Times New Roman" w:hAnsi="Times New Roman" w:cs="Times New Roman"/>
          <w:sz w:val="24"/>
          <w:szCs w:val="24"/>
          <w:lang w:val="es-PR"/>
          <w:rPrChange w:id="202" w:author="Juan C. Martínez Cruzado" w:date="2020-11-30T08:18:00Z">
            <w:rPr>
              <w:rFonts w:ascii="Times New Roman" w:eastAsia="Times New Roman" w:hAnsi="Times New Roman" w:cs="Times New Roman"/>
              <w:sz w:val="24"/>
              <w:szCs w:val="24"/>
            </w:rPr>
          </w:rPrChange>
        </w:rPr>
        <w:t>Janssen</w:t>
      </w:r>
      <w:proofErr w:type="spellEnd"/>
      <w:r w:rsidRPr="00291E69">
        <w:rPr>
          <w:rFonts w:ascii="Times New Roman" w:eastAsia="Times New Roman" w:hAnsi="Times New Roman" w:cs="Times New Roman"/>
          <w:sz w:val="24"/>
          <w:szCs w:val="24"/>
          <w:lang w:val="es-PR"/>
          <w:rPrChange w:id="203" w:author="Juan C. Martínez Cruzado" w:date="2020-11-30T08:18:00Z">
            <w:rPr>
              <w:rFonts w:ascii="Times New Roman" w:eastAsia="Times New Roman" w:hAnsi="Times New Roman" w:cs="Times New Roman"/>
              <w:sz w:val="24"/>
              <w:szCs w:val="24"/>
            </w:rPr>
          </w:rPrChange>
        </w:rPr>
        <w:t xml:space="preserve">, S., </w:t>
      </w:r>
      <w:proofErr w:type="spellStart"/>
      <w:r w:rsidRPr="00291E69">
        <w:rPr>
          <w:rFonts w:ascii="Times New Roman" w:eastAsia="Times New Roman" w:hAnsi="Times New Roman" w:cs="Times New Roman"/>
          <w:sz w:val="24"/>
          <w:szCs w:val="24"/>
          <w:lang w:val="es-PR"/>
          <w:rPrChange w:id="204" w:author="Juan C. Martínez Cruzado" w:date="2020-11-30T08:18:00Z">
            <w:rPr>
              <w:rFonts w:ascii="Times New Roman" w:eastAsia="Times New Roman" w:hAnsi="Times New Roman" w:cs="Times New Roman"/>
              <w:sz w:val="24"/>
              <w:szCs w:val="24"/>
            </w:rPr>
          </w:rPrChange>
        </w:rPr>
        <w:t>Mcdonald</w:t>
      </w:r>
      <w:proofErr w:type="spellEnd"/>
      <w:r w:rsidRPr="00291E69">
        <w:rPr>
          <w:rFonts w:ascii="Times New Roman" w:eastAsia="Times New Roman" w:hAnsi="Times New Roman" w:cs="Times New Roman"/>
          <w:sz w:val="24"/>
          <w:szCs w:val="24"/>
          <w:lang w:val="es-PR"/>
          <w:rPrChange w:id="205" w:author="Juan C. Martínez Cruzado" w:date="2020-11-30T08:18:00Z">
            <w:rPr>
              <w:rFonts w:ascii="Times New Roman" w:eastAsia="Times New Roman" w:hAnsi="Times New Roman" w:cs="Times New Roman"/>
              <w:sz w:val="24"/>
              <w:szCs w:val="24"/>
            </w:rPr>
          </w:rPrChange>
        </w:rPr>
        <w:t xml:space="preserve">, D., </w:t>
      </w:r>
      <w:proofErr w:type="spellStart"/>
      <w:r w:rsidRPr="00291E69">
        <w:rPr>
          <w:rFonts w:ascii="Times New Roman" w:eastAsia="Times New Roman" w:hAnsi="Times New Roman" w:cs="Times New Roman"/>
          <w:sz w:val="24"/>
          <w:szCs w:val="24"/>
          <w:lang w:val="es-PR"/>
          <w:rPrChange w:id="206" w:author="Juan C. Martínez Cruzado" w:date="2020-11-30T08:18:00Z">
            <w:rPr>
              <w:rFonts w:ascii="Times New Roman" w:eastAsia="Times New Roman" w:hAnsi="Times New Roman" w:cs="Times New Roman"/>
              <w:sz w:val="24"/>
              <w:szCs w:val="24"/>
            </w:rPr>
          </w:rPrChange>
        </w:rPr>
        <w:t>Gonzalez</w:t>
      </w:r>
      <w:proofErr w:type="spellEnd"/>
      <w:r w:rsidRPr="00291E69">
        <w:rPr>
          <w:rFonts w:ascii="Times New Roman" w:eastAsia="Times New Roman" w:hAnsi="Times New Roman" w:cs="Times New Roman"/>
          <w:sz w:val="24"/>
          <w:szCs w:val="24"/>
          <w:lang w:val="es-PR"/>
          <w:rPrChange w:id="207" w:author="Juan C. Martínez Cruzado" w:date="2020-11-30T08:18:00Z">
            <w:rPr>
              <w:rFonts w:ascii="Times New Roman" w:eastAsia="Times New Roman" w:hAnsi="Times New Roman" w:cs="Times New Roman"/>
              <w:sz w:val="24"/>
              <w:szCs w:val="24"/>
            </w:rPr>
          </w:rPrChange>
        </w:rPr>
        <w:t xml:space="preserve">, A., Navas-Molina, J. A., </w:t>
      </w:r>
      <w:proofErr w:type="spellStart"/>
      <w:r w:rsidRPr="00291E69">
        <w:rPr>
          <w:rFonts w:ascii="Times New Roman" w:eastAsia="Times New Roman" w:hAnsi="Times New Roman" w:cs="Times New Roman"/>
          <w:sz w:val="24"/>
          <w:szCs w:val="24"/>
          <w:lang w:val="es-PR"/>
          <w:rPrChange w:id="208" w:author="Juan C. Martínez Cruzado" w:date="2020-11-30T08:18:00Z">
            <w:rPr>
              <w:rFonts w:ascii="Times New Roman" w:eastAsia="Times New Roman" w:hAnsi="Times New Roman" w:cs="Times New Roman"/>
              <w:sz w:val="24"/>
              <w:szCs w:val="24"/>
            </w:rPr>
          </w:rPrChange>
        </w:rPr>
        <w:t>Jiang</w:t>
      </w:r>
      <w:proofErr w:type="spellEnd"/>
      <w:r w:rsidRPr="00291E69">
        <w:rPr>
          <w:rFonts w:ascii="Times New Roman" w:eastAsia="Times New Roman" w:hAnsi="Times New Roman" w:cs="Times New Roman"/>
          <w:sz w:val="24"/>
          <w:szCs w:val="24"/>
          <w:lang w:val="es-PR"/>
          <w:rPrChange w:id="209" w:author="Juan C. Martínez Cruzado" w:date="2020-11-30T08:18:00Z">
            <w:rPr>
              <w:rFonts w:ascii="Times New Roman" w:eastAsia="Times New Roman" w:hAnsi="Times New Roman" w:cs="Times New Roman"/>
              <w:sz w:val="24"/>
              <w:szCs w:val="24"/>
            </w:rPr>
          </w:rPrChange>
        </w:rPr>
        <w:t xml:space="preserve">, L., </w:t>
      </w:r>
      <w:proofErr w:type="spellStart"/>
      <w:r w:rsidRPr="00291E69">
        <w:rPr>
          <w:rFonts w:ascii="Times New Roman" w:eastAsia="Times New Roman" w:hAnsi="Times New Roman" w:cs="Times New Roman"/>
          <w:sz w:val="24"/>
          <w:szCs w:val="24"/>
          <w:lang w:val="es-PR"/>
          <w:rPrChange w:id="210" w:author="Juan C. Martínez Cruzado" w:date="2020-11-30T08:18:00Z">
            <w:rPr>
              <w:rFonts w:ascii="Times New Roman" w:eastAsia="Times New Roman" w:hAnsi="Times New Roman" w:cs="Times New Roman"/>
              <w:sz w:val="24"/>
              <w:szCs w:val="24"/>
            </w:rPr>
          </w:rPrChange>
        </w:rPr>
        <w:t>Xu</w:t>
      </w:r>
      <w:proofErr w:type="spellEnd"/>
      <w:r w:rsidRPr="00291E69">
        <w:rPr>
          <w:rFonts w:ascii="Times New Roman" w:eastAsia="Times New Roman" w:hAnsi="Times New Roman" w:cs="Times New Roman"/>
          <w:sz w:val="24"/>
          <w:szCs w:val="24"/>
          <w:lang w:val="es-PR"/>
          <w:rPrChange w:id="211" w:author="Juan C. Martínez Cruzado" w:date="2020-11-30T08:18:00Z">
            <w:rPr>
              <w:rFonts w:ascii="Times New Roman" w:eastAsia="Times New Roman" w:hAnsi="Times New Roman" w:cs="Times New Roman"/>
              <w:sz w:val="24"/>
              <w:szCs w:val="24"/>
            </w:rPr>
          </w:rPrChange>
        </w:rPr>
        <w:t>, Z. Z.</w:t>
      </w:r>
      <w:proofErr w:type="gramStart"/>
      <w:r w:rsidRPr="00291E69">
        <w:rPr>
          <w:rFonts w:ascii="Times New Roman" w:eastAsia="Times New Roman" w:hAnsi="Times New Roman" w:cs="Times New Roman"/>
          <w:sz w:val="24"/>
          <w:szCs w:val="24"/>
          <w:lang w:val="es-PR"/>
          <w:rPrChange w:id="212" w:author="Juan C. Martínez Cruzado" w:date="2020-11-30T08:18:00Z">
            <w:rPr>
              <w:rFonts w:ascii="Times New Roman" w:eastAsia="Times New Roman" w:hAnsi="Times New Roman" w:cs="Times New Roman"/>
              <w:sz w:val="24"/>
              <w:szCs w:val="24"/>
            </w:rPr>
          </w:rPrChange>
        </w:rPr>
        <w:t>, .</w:t>
      </w:r>
      <w:proofErr w:type="gramEnd"/>
      <w:r w:rsidRPr="00291E69">
        <w:rPr>
          <w:rFonts w:ascii="Times New Roman" w:eastAsia="Times New Roman" w:hAnsi="Times New Roman" w:cs="Times New Roman"/>
          <w:sz w:val="24"/>
          <w:szCs w:val="24"/>
          <w:lang w:val="es-PR"/>
          <w:rPrChange w:id="213" w:author="Juan C. Martínez Cruzado" w:date="2020-11-30T08:18:00Z">
            <w:rPr>
              <w:rFonts w:ascii="Times New Roman" w:eastAsia="Times New Roman" w:hAnsi="Times New Roman" w:cs="Times New Roman"/>
              <w:sz w:val="24"/>
              <w:szCs w:val="24"/>
            </w:rPr>
          </w:rPrChange>
        </w:rPr>
        <w:t xml:space="preserve"> . . </w:t>
      </w:r>
      <w:r w:rsidRPr="00557893">
        <w:rPr>
          <w:rFonts w:ascii="Times New Roman" w:eastAsia="Times New Roman" w:hAnsi="Times New Roman" w:cs="Times New Roman"/>
          <w:sz w:val="24"/>
          <w:szCs w:val="24"/>
        </w:rPr>
        <w:t xml:space="preserve">Knight, R. (2018). Phylogenetic Placement of Exact Amplicon Sequences Improves Associations with Clinical Information. </w:t>
      </w:r>
      <w:proofErr w:type="spellStart"/>
      <w:proofErr w:type="gramStart"/>
      <w:r w:rsidRPr="00557893">
        <w:rPr>
          <w:rFonts w:ascii="Times New Roman" w:eastAsia="Times New Roman" w:hAnsi="Times New Roman" w:cs="Times New Roman"/>
          <w:sz w:val="24"/>
          <w:szCs w:val="24"/>
        </w:rPr>
        <w:t>MSystems</w:t>
      </w:r>
      <w:proofErr w:type="spellEnd"/>
      <w:r w:rsidRPr="00557893">
        <w:rPr>
          <w:rFonts w:ascii="Times New Roman" w:eastAsia="Times New Roman" w:hAnsi="Times New Roman" w:cs="Times New Roman"/>
          <w:sz w:val="24"/>
          <w:szCs w:val="24"/>
        </w:rPr>
        <w:t>, 3(3).</w:t>
      </w:r>
      <w:proofErr w:type="gramEnd"/>
      <w:r w:rsidRPr="00557893">
        <w:rPr>
          <w:rFonts w:ascii="Times New Roman" w:eastAsia="Times New Roman" w:hAnsi="Times New Roman" w:cs="Times New Roman"/>
          <w:sz w:val="24"/>
          <w:szCs w:val="24"/>
        </w:rPr>
        <w:t xml:space="preserve"> doi:10.1128/msystems.00021-18</w:t>
      </w:r>
    </w:p>
    <w:p w14:paraId="66BEB3EE"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2004. </w:t>
      </w:r>
      <w:proofErr w:type="spellStart"/>
      <w:proofErr w:type="gram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populations in Panama twenty years following mass mortality.</w:t>
      </w:r>
      <w:proofErr w:type="gramEnd"/>
      <w:r w:rsidRPr="00557893">
        <w:rPr>
          <w:rFonts w:ascii="Times New Roman" w:eastAsia="Times New Roman" w:hAnsi="Times New Roman" w:cs="Times New Roman"/>
          <w:sz w:val="24"/>
          <w:szCs w:val="24"/>
        </w:rPr>
        <w:t xml:space="preserve"> Coral Reefs, 24(1), 125–127.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10.1007/s00338-004-0443-5</w:t>
      </w:r>
    </w:p>
    <w:p w14:paraId="3D09A321"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Lessions</w:t>
      </w:r>
      <w:proofErr w:type="spellEnd"/>
      <w:r w:rsidRPr="00557893">
        <w:rPr>
          <w:rFonts w:ascii="Times New Roman" w:eastAsia="Times New Roman" w:hAnsi="Times New Roman" w:cs="Times New Roman"/>
          <w:sz w:val="24"/>
          <w:szCs w:val="24"/>
        </w:rPr>
        <w:t xml:space="preserve">, H. A. 1995.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10 years after mass mortality: still rare, despite help from a competitor. </w:t>
      </w:r>
      <w:proofErr w:type="gramStart"/>
      <w:r w:rsidRPr="00557893">
        <w:rPr>
          <w:rFonts w:ascii="Times New Roman" w:eastAsia="Times New Roman" w:hAnsi="Times New Roman" w:cs="Times New Roman"/>
          <w:sz w:val="24"/>
          <w:szCs w:val="24"/>
        </w:rPr>
        <w:t>Proceedings of the Royal Society of London.</w:t>
      </w:r>
      <w:proofErr w:type="gramEnd"/>
      <w:r w:rsidRPr="00557893">
        <w:rPr>
          <w:rFonts w:ascii="Times New Roman" w:eastAsia="Times New Roman" w:hAnsi="Times New Roman" w:cs="Times New Roman"/>
          <w:sz w:val="24"/>
          <w:szCs w:val="24"/>
        </w:rPr>
        <w:t xml:space="preserve"> Series B: Biological Sciences, 259(1356), 331–337.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10.1098/rspb.1995.0049</w:t>
      </w:r>
    </w:p>
    <w:p w14:paraId="35C3F185"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Lessios</w:t>
      </w:r>
      <w:proofErr w:type="spellEnd"/>
      <w:r w:rsidRPr="00557893">
        <w:rPr>
          <w:rFonts w:ascii="Times New Roman" w:eastAsia="Times New Roman" w:hAnsi="Times New Roman" w:cs="Times New Roman"/>
          <w:sz w:val="24"/>
          <w:szCs w:val="24"/>
        </w:rPr>
        <w:t xml:space="preserve">, H. 1988. Mass Mortality Of </w:t>
      </w:r>
      <w:proofErr w:type="spellStart"/>
      <w:r w:rsidRPr="00557893">
        <w:rPr>
          <w:rFonts w:ascii="Times New Roman" w:eastAsia="Times New Roman" w:hAnsi="Times New Roman" w:cs="Times New Roman"/>
          <w:sz w:val="24"/>
          <w:szCs w:val="24"/>
        </w:rPr>
        <w:t>Diadema-Antillarum</w:t>
      </w:r>
      <w:proofErr w:type="spellEnd"/>
      <w:r w:rsidRPr="00557893">
        <w:rPr>
          <w:rFonts w:ascii="Times New Roman" w:eastAsia="Times New Roman" w:hAnsi="Times New Roman" w:cs="Times New Roman"/>
          <w:sz w:val="24"/>
          <w:szCs w:val="24"/>
        </w:rPr>
        <w:t xml:space="preserve"> In The Caribbean: What Have We </w:t>
      </w:r>
      <w:proofErr w:type="gramStart"/>
      <w:r w:rsidRPr="00557893">
        <w:rPr>
          <w:rFonts w:ascii="Times New Roman" w:eastAsia="Times New Roman" w:hAnsi="Times New Roman" w:cs="Times New Roman"/>
          <w:sz w:val="24"/>
          <w:szCs w:val="24"/>
        </w:rPr>
        <w:t>Learned.</w:t>
      </w:r>
      <w:proofErr w:type="gramEnd"/>
      <w:r w:rsidRPr="00557893">
        <w:rPr>
          <w:rFonts w:ascii="Times New Roman" w:eastAsia="Times New Roman" w:hAnsi="Times New Roman" w:cs="Times New Roman"/>
          <w:sz w:val="24"/>
          <w:szCs w:val="24"/>
        </w:rPr>
        <w:t xml:space="preserve"> Annual Review of Ecology and Systematics, 19(1), 371–393.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10.1146/annurev.ecolsys.19.1.371</w:t>
      </w:r>
    </w:p>
    <w:p w14:paraId="39154E90"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Cubit, J. D., Robertson, D. R., Shulman, M. J., Parker, M. R., Garrity, S. D., &amp; </w:t>
      </w:r>
      <w:proofErr w:type="spellStart"/>
      <w:r w:rsidRPr="00557893">
        <w:rPr>
          <w:rFonts w:ascii="Times New Roman" w:eastAsia="Times New Roman" w:hAnsi="Times New Roman" w:cs="Times New Roman"/>
          <w:sz w:val="24"/>
          <w:szCs w:val="24"/>
        </w:rPr>
        <w:t>Levings</w:t>
      </w:r>
      <w:proofErr w:type="spellEnd"/>
      <w:r w:rsidRPr="00557893">
        <w:rPr>
          <w:rFonts w:ascii="Times New Roman" w:eastAsia="Times New Roman" w:hAnsi="Times New Roman" w:cs="Times New Roman"/>
          <w:sz w:val="24"/>
          <w:szCs w:val="24"/>
        </w:rPr>
        <w:t xml:space="preserve">, S. C. 1984. </w:t>
      </w:r>
      <w:proofErr w:type="gramStart"/>
      <w:r w:rsidRPr="00557893">
        <w:rPr>
          <w:rFonts w:ascii="Times New Roman" w:eastAsia="Times New Roman" w:hAnsi="Times New Roman" w:cs="Times New Roman"/>
          <w:sz w:val="24"/>
          <w:szCs w:val="24"/>
        </w:rPr>
        <w:t xml:space="preserve">Mass mortality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on the Caribbean coast of Panama.</w:t>
      </w:r>
      <w:proofErr w:type="gramEnd"/>
      <w:r w:rsidRPr="00557893">
        <w:rPr>
          <w:rFonts w:ascii="Times New Roman" w:eastAsia="Times New Roman" w:hAnsi="Times New Roman" w:cs="Times New Roman"/>
          <w:sz w:val="24"/>
          <w:szCs w:val="24"/>
        </w:rPr>
        <w:t xml:space="preserve"> Coral Reefs, 3(4), 173–182.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10.1007/bf00288252</w:t>
      </w:r>
    </w:p>
    <w:p w14:paraId="0173BC97" w14:textId="77777777" w:rsidR="00A074CA" w:rsidRPr="00557893" w:rsidRDefault="00A074CA" w:rsidP="00557893">
      <w:pPr>
        <w:jc w:val="both"/>
        <w:rPr>
          <w:rFonts w:ascii="Times New Roman" w:eastAsia="Times New Roman" w:hAnsi="Times New Roman" w:cs="Times New Roman"/>
          <w:sz w:val="24"/>
          <w:szCs w:val="24"/>
          <w:u w:val="single"/>
          <w:lang w:val="es-PR"/>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H.A., 2016. The great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die-off: 30 Years later. </w:t>
      </w:r>
      <w:proofErr w:type="spellStart"/>
      <w:r w:rsidRPr="00557893">
        <w:rPr>
          <w:rFonts w:ascii="Times New Roman" w:eastAsia="Times New Roman" w:hAnsi="Times New Roman" w:cs="Times New Roman"/>
          <w:sz w:val="24"/>
          <w:szCs w:val="24"/>
          <w:lang w:val="es-PR"/>
        </w:rPr>
        <w:t>Annu</w:t>
      </w:r>
      <w:proofErr w:type="spellEnd"/>
      <w:r w:rsidRPr="00557893">
        <w:rPr>
          <w:rFonts w:ascii="Times New Roman" w:eastAsia="Times New Roman" w:hAnsi="Times New Roman" w:cs="Times New Roman"/>
          <w:sz w:val="24"/>
          <w:szCs w:val="24"/>
          <w:lang w:val="es-PR"/>
        </w:rPr>
        <w:t xml:space="preserve">. Rev. Mar. </w:t>
      </w:r>
      <w:proofErr w:type="spellStart"/>
      <w:r w:rsidRPr="00557893">
        <w:rPr>
          <w:rFonts w:ascii="Times New Roman" w:eastAsia="Times New Roman" w:hAnsi="Times New Roman" w:cs="Times New Roman"/>
          <w:sz w:val="24"/>
          <w:szCs w:val="24"/>
          <w:lang w:val="es-PR"/>
        </w:rPr>
        <w:t>Sci</w:t>
      </w:r>
      <w:proofErr w:type="spellEnd"/>
      <w:r w:rsidRPr="00557893">
        <w:rPr>
          <w:rFonts w:ascii="Times New Roman" w:eastAsia="Times New Roman" w:hAnsi="Times New Roman" w:cs="Times New Roman"/>
          <w:sz w:val="24"/>
          <w:szCs w:val="24"/>
          <w:lang w:val="es-PR"/>
        </w:rPr>
        <w:t>. 8, 267e283.</w:t>
      </w:r>
      <w:r w:rsidR="00291E69">
        <w:fldChar w:fldCharType="begin"/>
      </w:r>
      <w:r w:rsidR="00291E69" w:rsidRPr="00291E69">
        <w:rPr>
          <w:lang w:val="es-PR"/>
          <w:rPrChange w:id="214" w:author="Juan C. Martínez Cruzado" w:date="2020-11-30T08:18:00Z">
            <w:rPr/>
          </w:rPrChange>
        </w:rPr>
        <w:instrText xml:space="preserve"> HYPERLINK "http://dx.doi.org/10.1146/annurev-marine-122414-%20033857" \h </w:instrText>
      </w:r>
      <w:r w:rsidR="00291E69">
        <w:fldChar w:fldCharType="separate"/>
      </w:r>
      <w:r w:rsidRPr="00557893">
        <w:rPr>
          <w:rFonts w:ascii="Times New Roman" w:eastAsia="Times New Roman" w:hAnsi="Times New Roman" w:cs="Times New Roman"/>
          <w:sz w:val="24"/>
          <w:szCs w:val="24"/>
          <w:lang w:val="es-PR"/>
        </w:rPr>
        <w:t xml:space="preserve"> </w:t>
      </w:r>
      <w:r w:rsidR="00291E69">
        <w:rPr>
          <w:rFonts w:ascii="Times New Roman" w:eastAsia="Times New Roman" w:hAnsi="Times New Roman" w:cs="Times New Roman"/>
          <w:sz w:val="24"/>
          <w:szCs w:val="24"/>
          <w:lang w:val="es-PR"/>
        </w:rPr>
        <w:fldChar w:fldCharType="end"/>
      </w:r>
      <w:r w:rsidR="00291E69">
        <w:fldChar w:fldCharType="begin"/>
      </w:r>
      <w:r w:rsidR="00291E69" w:rsidRPr="00291E69">
        <w:rPr>
          <w:lang w:val="es-PR"/>
          <w:rPrChange w:id="215" w:author="Juan C. Martínez Cruzado" w:date="2020-11-30T08:18:00Z">
            <w:rPr/>
          </w:rPrChange>
        </w:rPr>
        <w:instrText xml:space="preserve"> HYPERLINK "http://dx.doi.org/10.1146/annurev-marine-122414-%20033857" \h </w:instrText>
      </w:r>
      <w:r w:rsidR="00291E69">
        <w:fldChar w:fldCharType="separate"/>
      </w:r>
      <w:r w:rsidRPr="00557893">
        <w:rPr>
          <w:rFonts w:ascii="Times New Roman" w:eastAsia="Times New Roman" w:hAnsi="Times New Roman" w:cs="Times New Roman"/>
          <w:sz w:val="24"/>
          <w:szCs w:val="24"/>
          <w:u w:val="single"/>
          <w:lang w:val="es-PR"/>
        </w:rPr>
        <w:t>http://dx.doi.org/10.1146/annurev-marine-122414- 033857</w:t>
      </w:r>
      <w:r w:rsidR="00291E69">
        <w:rPr>
          <w:rFonts w:ascii="Times New Roman" w:eastAsia="Times New Roman" w:hAnsi="Times New Roman" w:cs="Times New Roman"/>
          <w:sz w:val="24"/>
          <w:szCs w:val="24"/>
          <w:u w:val="single"/>
          <w:lang w:val="es-PR"/>
        </w:rPr>
        <w:fldChar w:fldCharType="end"/>
      </w:r>
    </w:p>
    <w:p w14:paraId="0BDB938B" w14:textId="6D8FFB42"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(1979). </w:t>
      </w:r>
      <w:proofErr w:type="gramStart"/>
      <w:r w:rsidRPr="00557893">
        <w:rPr>
          <w:rFonts w:ascii="Times New Roman" w:eastAsia="Times New Roman" w:hAnsi="Times New Roman" w:cs="Times New Roman"/>
          <w:sz w:val="24"/>
          <w:szCs w:val="24"/>
        </w:rPr>
        <w:t>Use of Panamanian sea urchins to test the molecular clock.</w:t>
      </w:r>
      <w:proofErr w:type="gramEnd"/>
      <w:r w:rsidRPr="00557893">
        <w:rPr>
          <w:rFonts w:ascii="Times New Roman" w:eastAsia="Times New Roman" w:hAnsi="Times New Roman" w:cs="Times New Roman"/>
          <w:sz w:val="24"/>
          <w:szCs w:val="24"/>
        </w:rPr>
        <w:t xml:space="preserve"> Nature, 280(5723), 599–601.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10.1038/280599a0</w:t>
      </w:r>
    </w:p>
    <w:p w14:paraId="0865F77C" w14:textId="3222D69B"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H. A., Robertson, D. R., &amp; Cubit, J. D. (1984).</w:t>
      </w:r>
      <w:proofErr w:type="gramEnd"/>
      <w:r w:rsidRPr="00557893">
        <w:rPr>
          <w:rFonts w:ascii="Times New Roman" w:eastAsia="Times New Roman" w:hAnsi="Times New Roman" w:cs="Times New Roman"/>
          <w:sz w:val="24"/>
          <w:szCs w:val="24"/>
        </w:rPr>
        <w:t xml:space="preserve"> Spread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Mass Mortality </w:t>
      </w:r>
      <w:proofErr w:type="gramStart"/>
      <w:r w:rsidRPr="00557893">
        <w:rPr>
          <w:rFonts w:ascii="Times New Roman" w:eastAsia="Times New Roman" w:hAnsi="Times New Roman" w:cs="Times New Roman"/>
          <w:sz w:val="24"/>
          <w:szCs w:val="24"/>
        </w:rPr>
        <w:t>Through</w:t>
      </w:r>
      <w:proofErr w:type="gramEnd"/>
      <w:r w:rsidRPr="00557893">
        <w:rPr>
          <w:rFonts w:ascii="Times New Roman" w:eastAsia="Times New Roman" w:hAnsi="Times New Roman" w:cs="Times New Roman"/>
          <w:sz w:val="24"/>
          <w:szCs w:val="24"/>
        </w:rPr>
        <w:t xml:space="preserve"> the Caribbean. Science</w:t>
      </w:r>
      <w:proofErr w:type="gramStart"/>
      <w:r w:rsidRPr="00557893">
        <w:rPr>
          <w:rFonts w:ascii="Times New Roman" w:eastAsia="Times New Roman" w:hAnsi="Times New Roman" w:cs="Times New Roman"/>
          <w:sz w:val="24"/>
          <w:szCs w:val="24"/>
        </w:rPr>
        <w:t>,226</w:t>
      </w:r>
      <w:proofErr w:type="gramEnd"/>
      <w:r w:rsidRPr="00557893">
        <w:rPr>
          <w:rFonts w:ascii="Times New Roman" w:eastAsia="Times New Roman" w:hAnsi="Times New Roman" w:cs="Times New Roman"/>
          <w:sz w:val="24"/>
          <w:szCs w:val="24"/>
        </w:rPr>
        <w:t>(4672), 335-337. doi:10.1126/science.226.4672.335</w:t>
      </w:r>
    </w:p>
    <w:p w14:paraId="45301679" w14:textId="60B42527"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H. A., Garrido, M. J., &amp; Kessing, B. D. (2001).</w:t>
      </w:r>
      <w:proofErr w:type="gramEnd"/>
      <w:r w:rsidRPr="00557893">
        <w:rPr>
          <w:rFonts w:ascii="Times New Roman" w:eastAsia="Times New Roman" w:hAnsi="Times New Roman" w:cs="Times New Roman"/>
          <w:sz w:val="24"/>
          <w:szCs w:val="24"/>
        </w:rPr>
        <w:t xml:space="preserve"> Demographic history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w:t>
      </w:r>
      <w:proofErr w:type="gramEnd"/>
      <w:r w:rsidRPr="00557893">
        <w:rPr>
          <w:rFonts w:ascii="Times New Roman" w:eastAsia="Times New Roman" w:hAnsi="Times New Roman" w:cs="Times New Roman"/>
          <w:sz w:val="24"/>
          <w:szCs w:val="24"/>
        </w:rPr>
        <w:t xml:space="preserve"> a keystone herbivore on Caribbean reefs. </w:t>
      </w:r>
      <w:proofErr w:type="gramStart"/>
      <w:r w:rsidRPr="00557893">
        <w:rPr>
          <w:rFonts w:ascii="Times New Roman" w:eastAsia="Times New Roman" w:hAnsi="Times New Roman" w:cs="Times New Roman"/>
          <w:sz w:val="24"/>
          <w:szCs w:val="24"/>
        </w:rPr>
        <w:t>Proceedings of the Royal Society of London.</w:t>
      </w:r>
      <w:proofErr w:type="gramEnd"/>
      <w:r w:rsidRPr="00557893">
        <w:rPr>
          <w:rFonts w:ascii="Times New Roman" w:eastAsia="Times New Roman" w:hAnsi="Times New Roman" w:cs="Times New Roman"/>
          <w:sz w:val="24"/>
          <w:szCs w:val="24"/>
        </w:rPr>
        <w:t xml:space="preserve"> Series B: Biological Sciences</w:t>
      </w:r>
      <w:proofErr w:type="gramStart"/>
      <w:r w:rsidRPr="00557893">
        <w:rPr>
          <w:rFonts w:ascii="Times New Roman" w:eastAsia="Times New Roman" w:hAnsi="Times New Roman" w:cs="Times New Roman"/>
          <w:sz w:val="24"/>
          <w:szCs w:val="24"/>
        </w:rPr>
        <w:t>,268</w:t>
      </w:r>
      <w:proofErr w:type="gramEnd"/>
      <w:r w:rsidRPr="00557893">
        <w:rPr>
          <w:rFonts w:ascii="Times New Roman" w:eastAsia="Times New Roman" w:hAnsi="Times New Roman" w:cs="Times New Roman"/>
          <w:sz w:val="24"/>
          <w:szCs w:val="24"/>
        </w:rPr>
        <w:t>(1483), 2347-2353. doi:10.1098/rspb.2001.1806</w:t>
      </w:r>
    </w:p>
    <w:p w14:paraId="7A0243BF" w14:textId="21265F60" w:rsidR="007C35E2" w:rsidRPr="00557893" w:rsidRDefault="007C35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t xml:space="preserve">Levitan, D. R., &amp; Petersen, C. (1995). </w:t>
      </w:r>
      <w:proofErr w:type="gramStart"/>
      <w:r w:rsidRPr="00557893">
        <w:rPr>
          <w:rFonts w:ascii="Times New Roman" w:eastAsia="Times New Roman" w:hAnsi="Times New Roman" w:cs="Times New Roman"/>
          <w:sz w:val="24"/>
          <w:szCs w:val="24"/>
        </w:rPr>
        <w:t>Sperm limitation in the sea.</w:t>
      </w:r>
      <w:proofErr w:type="gramEnd"/>
      <w:r w:rsidRPr="00557893">
        <w:rPr>
          <w:rFonts w:ascii="Times New Roman" w:eastAsia="Times New Roman" w:hAnsi="Times New Roman" w:cs="Times New Roman"/>
          <w:sz w:val="24"/>
          <w:szCs w:val="24"/>
        </w:rPr>
        <w:t xml:space="preserve"> Trends in Ecology &amp; Evolution, 10(6), 228-231. </w:t>
      </w:r>
      <w:proofErr w:type="gramStart"/>
      <w:r w:rsidRPr="00557893">
        <w:rPr>
          <w:rFonts w:ascii="Times New Roman" w:eastAsia="Times New Roman" w:hAnsi="Times New Roman" w:cs="Times New Roman"/>
          <w:sz w:val="24"/>
          <w:szCs w:val="24"/>
        </w:rPr>
        <w:t>doi:</w:t>
      </w:r>
      <w:proofErr w:type="gramEnd"/>
      <w:r w:rsidRPr="00557893">
        <w:rPr>
          <w:rFonts w:ascii="Times New Roman" w:eastAsia="Times New Roman" w:hAnsi="Times New Roman" w:cs="Times New Roman"/>
          <w:sz w:val="24"/>
          <w:szCs w:val="24"/>
        </w:rPr>
        <w:t>10.1016/s0169-5347(00)89071-0</w:t>
      </w:r>
    </w:p>
    <w:p w14:paraId="73F1B543" w14:textId="6FFD9CAE" w:rsidR="00497CE6"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Li, Y., Xu, J., Chen, Y., Ding, W., Shao, A., Liang, X</w:t>
      </w:r>
      <w:proofErr w:type="gramStart"/>
      <w:r w:rsidRPr="00557893">
        <w:rPr>
          <w:rFonts w:ascii="Times New Roman" w:eastAsia="Times New Roman" w:hAnsi="Times New Roman" w:cs="Times New Roman"/>
          <w:sz w:val="24"/>
          <w:szCs w:val="24"/>
        </w:rPr>
        <w:t>., . . .</w:t>
      </w:r>
      <w:proofErr w:type="gramEnd"/>
      <w:r w:rsidRPr="00557893">
        <w:rPr>
          <w:rFonts w:ascii="Times New Roman" w:eastAsia="Times New Roman" w:hAnsi="Times New Roman" w:cs="Times New Roman"/>
          <w:sz w:val="24"/>
          <w:szCs w:val="24"/>
        </w:rPr>
        <w:t xml:space="preserve"> Yang, J. (2019). </w:t>
      </w:r>
      <w:proofErr w:type="gramStart"/>
      <w:r w:rsidRPr="00557893">
        <w:rPr>
          <w:rFonts w:ascii="Times New Roman" w:eastAsia="Times New Roman" w:hAnsi="Times New Roman" w:cs="Times New Roman"/>
          <w:sz w:val="24"/>
          <w:szCs w:val="24"/>
        </w:rPr>
        <w:t xml:space="preserve">Characterization of Gut Microbiome in the Mussel </w:t>
      </w:r>
      <w:proofErr w:type="spellStart"/>
      <w:r w:rsidRPr="00557893">
        <w:rPr>
          <w:rFonts w:ascii="Times New Roman" w:eastAsia="Times New Roman" w:hAnsi="Times New Roman" w:cs="Times New Roman"/>
          <w:sz w:val="24"/>
          <w:szCs w:val="24"/>
        </w:rPr>
        <w:t>Mytilus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galloprovincialis</w:t>
      </w:r>
      <w:proofErr w:type="spellEnd"/>
      <w:r w:rsidRPr="00557893">
        <w:rPr>
          <w:rFonts w:ascii="Times New Roman" w:eastAsia="Times New Roman" w:hAnsi="Times New Roman" w:cs="Times New Roman"/>
          <w:sz w:val="24"/>
          <w:szCs w:val="24"/>
        </w:rPr>
        <w:t xml:space="preserve"> in Response to Thermal Stress.</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Frontiers in Physiology, 10.</w:t>
      </w:r>
      <w:proofErr w:type="gramEnd"/>
      <w:r w:rsidRPr="00557893">
        <w:rPr>
          <w:rFonts w:ascii="Times New Roman" w:eastAsia="Times New Roman" w:hAnsi="Times New Roman" w:cs="Times New Roman"/>
          <w:sz w:val="24"/>
          <w:szCs w:val="24"/>
        </w:rPr>
        <w:t xml:space="preserve"> doi:10.3389/fphys.2019.01086</w:t>
      </w:r>
    </w:p>
    <w:p w14:paraId="5C38ECDF" w14:textId="2C334A51" w:rsidR="004B5100" w:rsidRPr="00557893" w:rsidRDefault="00C17100"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Lozupone</w:t>
      </w:r>
      <w:proofErr w:type="spellEnd"/>
      <w:r w:rsidRPr="00557893">
        <w:rPr>
          <w:rFonts w:ascii="Times New Roman" w:eastAsia="Times New Roman" w:hAnsi="Times New Roman" w:cs="Times New Roman"/>
          <w:sz w:val="24"/>
          <w:szCs w:val="24"/>
        </w:rPr>
        <w:t>, C. A., Hamady, M., Kelley, S. T., &amp; Knight, R. (2007).</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Quantitative and qualitative beta diversity measures lead to different insights into factors that structure microbial communities.</w:t>
      </w:r>
      <w:proofErr w:type="gramEnd"/>
      <w:r w:rsidRPr="00557893">
        <w:rPr>
          <w:rFonts w:ascii="Times New Roman" w:eastAsia="Times New Roman" w:hAnsi="Times New Roman" w:cs="Times New Roman"/>
          <w:sz w:val="24"/>
          <w:szCs w:val="24"/>
        </w:rPr>
        <w:t xml:space="preserve"> Applied and Environmental Microbiology, 73(5), 1576–1585.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xml:space="preserve">: 10.1128/AEM. </w:t>
      </w:r>
      <w:proofErr w:type="gramStart"/>
      <w:r w:rsidRPr="00557893">
        <w:rPr>
          <w:rFonts w:ascii="Times New Roman" w:eastAsia="Times New Roman" w:hAnsi="Times New Roman" w:cs="Times New Roman"/>
          <w:sz w:val="24"/>
          <w:szCs w:val="24"/>
        </w:rPr>
        <w:t>01996-06.</w:t>
      </w:r>
      <w:proofErr w:type="gramEnd"/>
    </w:p>
    <w:p w14:paraId="29B987DD" w14:textId="7A409642" w:rsidR="004B5100" w:rsidRPr="00557893" w:rsidRDefault="004B5100"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Lozupone</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C.</w:t>
      </w:r>
      <w:proofErr w:type="gramStart"/>
      <w:r w:rsidRPr="00557893">
        <w:rPr>
          <w:rFonts w:ascii="Times New Roman" w:eastAsia="Times New Roman" w:hAnsi="Times New Roman" w:cs="Times New Roman"/>
          <w:sz w:val="24"/>
          <w:szCs w:val="24"/>
        </w:rPr>
        <w:t>,&amp;</w:t>
      </w:r>
      <w:proofErr w:type="gramEnd"/>
      <w:r w:rsidRPr="00557893">
        <w:rPr>
          <w:rFonts w:ascii="Times New Roman" w:eastAsia="Times New Roman" w:hAnsi="Times New Roman" w:cs="Times New Roman"/>
          <w:sz w:val="24"/>
          <w:szCs w:val="24"/>
        </w:rPr>
        <w:t>Knight</w:t>
      </w:r>
      <w:proofErr w:type="spellEnd"/>
      <w:r w:rsidRPr="00557893">
        <w:rPr>
          <w:rFonts w:ascii="Times New Roman" w:eastAsia="Times New Roman" w:hAnsi="Times New Roman" w:cs="Times New Roman"/>
          <w:sz w:val="24"/>
          <w:szCs w:val="24"/>
        </w:rPr>
        <w:t>, R. (2005).</w:t>
      </w:r>
      <w:proofErr w:type="spellStart"/>
      <w:r w:rsidRPr="00557893">
        <w:rPr>
          <w:rFonts w:ascii="Times New Roman" w:eastAsia="Times New Roman" w:hAnsi="Times New Roman" w:cs="Times New Roman"/>
          <w:sz w:val="24"/>
          <w:szCs w:val="24"/>
        </w:rPr>
        <w:t>UniFrac:A</w:t>
      </w:r>
      <w:proofErr w:type="spellEnd"/>
      <w:r w:rsidRPr="00557893">
        <w:rPr>
          <w:rFonts w:ascii="Times New Roman" w:eastAsia="Times New Roman" w:hAnsi="Times New Roman" w:cs="Times New Roman"/>
          <w:sz w:val="24"/>
          <w:szCs w:val="24"/>
        </w:rPr>
        <w:t xml:space="preserve"> new phylogenetic method for comparing microbial communities. Applied and Environmental Microbiology, 71(12), 8228–8235.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10.1128/AEM.71.12.8228-8235.2005</w:t>
      </w:r>
    </w:p>
    <w:p w14:paraId="283E7F82" w14:textId="0175B123" w:rsidR="00326C25" w:rsidRPr="00557893" w:rsidRDefault="00326C25"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McDonald, D., Price, M. N., Goodrich, J., Nawrocki, E. P., DeSantis, T. Z., Probst, A</w:t>
      </w:r>
      <w:proofErr w:type="gramStart"/>
      <w:r w:rsidRPr="00557893">
        <w:rPr>
          <w:rFonts w:ascii="Times New Roman" w:eastAsia="Times New Roman" w:hAnsi="Times New Roman" w:cs="Times New Roman"/>
          <w:sz w:val="24"/>
          <w:szCs w:val="24"/>
        </w:rPr>
        <w:t>., …</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Hugenholtz</w:t>
      </w:r>
      <w:proofErr w:type="spellEnd"/>
      <w:r w:rsidRPr="00557893">
        <w:rPr>
          <w:rFonts w:ascii="Times New Roman" w:eastAsia="Times New Roman" w:hAnsi="Times New Roman" w:cs="Times New Roman"/>
          <w:sz w:val="24"/>
          <w:szCs w:val="24"/>
        </w:rPr>
        <w:t xml:space="preserve">, P. (2012). </w:t>
      </w:r>
      <w:proofErr w:type="gramStart"/>
      <w:r w:rsidRPr="00557893">
        <w:rPr>
          <w:rFonts w:ascii="Times New Roman" w:eastAsia="Times New Roman" w:hAnsi="Times New Roman" w:cs="Times New Roman"/>
          <w:sz w:val="24"/>
          <w:szCs w:val="24"/>
        </w:rPr>
        <w:t xml:space="preserve">An improved </w:t>
      </w:r>
      <w:proofErr w:type="spellStart"/>
      <w:r w:rsidRPr="00557893">
        <w:rPr>
          <w:rFonts w:ascii="Times New Roman" w:eastAsia="Times New Roman" w:hAnsi="Times New Roman" w:cs="Times New Roman"/>
          <w:sz w:val="24"/>
          <w:szCs w:val="24"/>
        </w:rPr>
        <w:t>Greengenes</w:t>
      </w:r>
      <w:proofErr w:type="spellEnd"/>
      <w:r w:rsidRPr="00557893">
        <w:rPr>
          <w:rFonts w:ascii="Times New Roman" w:eastAsia="Times New Roman" w:hAnsi="Times New Roman" w:cs="Times New Roman"/>
          <w:sz w:val="24"/>
          <w:szCs w:val="24"/>
        </w:rPr>
        <w:t xml:space="preserve"> taxonomy with explicit ranks for ecological and evolutionary analyses of bacteria and archaea.</w:t>
      </w:r>
      <w:proofErr w:type="gramEnd"/>
      <w:r w:rsidRPr="00557893">
        <w:rPr>
          <w:rFonts w:ascii="Times New Roman" w:eastAsia="Times New Roman" w:hAnsi="Times New Roman" w:cs="Times New Roman"/>
          <w:sz w:val="24"/>
          <w:szCs w:val="24"/>
        </w:rPr>
        <w:t xml:space="preserve"> The ISME Journal, 6(3), 610–618.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10.1038/ismej.2011.139.</w:t>
      </w:r>
    </w:p>
    <w:p w14:paraId="4907774D" w14:textId="704F952E" w:rsidR="00A074CA" w:rsidRPr="00557893" w:rsidRDefault="00A074CA"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Meziti</w:t>
      </w:r>
      <w:proofErr w:type="spellEnd"/>
      <w:r w:rsidRPr="00557893">
        <w:rPr>
          <w:rFonts w:ascii="Times New Roman" w:eastAsia="Times New Roman" w:hAnsi="Times New Roman" w:cs="Times New Roman"/>
          <w:sz w:val="24"/>
          <w:szCs w:val="24"/>
        </w:rPr>
        <w:t xml:space="preserve">, A., Kormas, K. A., </w:t>
      </w:r>
      <w:proofErr w:type="spellStart"/>
      <w:r w:rsidRPr="00557893">
        <w:rPr>
          <w:rFonts w:ascii="Times New Roman" w:eastAsia="Times New Roman" w:hAnsi="Times New Roman" w:cs="Times New Roman"/>
          <w:sz w:val="24"/>
          <w:szCs w:val="24"/>
        </w:rPr>
        <w:t>Pancucci-Papadopoulou</w:t>
      </w:r>
      <w:proofErr w:type="spellEnd"/>
      <w:r w:rsidRPr="00557893">
        <w:rPr>
          <w:rFonts w:ascii="Times New Roman" w:eastAsia="Times New Roman" w:hAnsi="Times New Roman" w:cs="Times New Roman"/>
          <w:sz w:val="24"/>
          <w:szCs w:val="24"/>
        </w:rPr>
        <w:t xml:space="preserve">, M.-A., and </w:t>
      </w:r>
      <w:proofErr w:type="spellStart"/>
      <w:r w:rsidRPr="00557893">
        <w:rPr>
          <w:rFonts w:ascii="Times New Roman" w:eastAsia="Times New Roman" w:hAnsi="Times New Roman" w:cs="Times New Roman"/>
          <w:sz w:val="24"/>
          <w:szCs w:val="24"/>
        </w:rPr>
        <w:t>Thessalou-Legaki</w:t>
      </w:r>
      <w:proofErr w:type="spellEnd"/>
      <w:r w:rsidRPr="00557893">
        <w:rPr>
          <w:rFonts w:ascii="Times New Roman" w:eastAsia="Times New Roman" w:hAnsi="Times New Roman" w:cs="Times New Roman"/>
          <w:sz w:val="24"/>
          <w:szCs w:val="24"/>
        </w:rPr>
        <w:t>, M. (2007).</w:t>
      </w:r>
      <w:proofErr w:type="gramEnd"/>
      <w:r w:rsidRPr="00557893">
        <w:rPr>
          <w:rFonts w:ascii="Times New Roman" w:eastAsia="Times New Roman" w:hAnsi="Times New Roman" w:cs="Times New Roman"/>
          <w:sz w:val="24"/>
          <w:szCs w:val="24"/>
        </w:rPr>
        <w:t xml:space="preserve"> Bacterial phylotypes associated with the digestive tract of the sea urchin </w:t>
      </w:r>
      <w:proofErr w:type="spellStart"/>
      <w:r w:rsidRPr="00557893">
        <w:rPr>
          <w:rFonts w:ascii="Times New Roman" w:eastAsia="Times New Roman" w:hAnsi="Times New Roman" w:cs="Times New Roman"/>
          <w:sz w:val="24"/>
          <w:szCs w:val="24"/>
        </w:rPr>
        <w:t>Paracentrotus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lividus</w:t>
      </w:r>
      <w:proofErr w:type="spellEnd"/>
      <w:r w:rsidRPr="00557893">
        <w:rPr>
          <w:rFonts w:ascii="Times New Roman" w:eastAsia="Times New Roman" w:hAnsi="Times New Roman" w:cs="Times New Roman"/>
          <w:sz w:val="24"/>
          <w:szCs w:val="24"/>
        </w:rPr>
        <w:t xml:space="preserve"> and the ascidian </w:t>
      </w:r>
      <w:proofErr w:type="spellStart"/>
      <w:r w:rsidRPr="00557893">
        <w:rPr>
          <w:rFonts w:ascii="Times New Roman" w:eastAsia="Times New Roman" w:hAnsi="Times New Roman" w:cs="Times New Roman"/>
          <w:sz w:val="24"/>
          <w:szCs w:val="24"/>
        </w:rPr>
        <w:t>Microcosmus</w:t>
      </w:r>
      <w:proofErr w:type="spellEnd"/>
      <w:r w:rsidRPr="00557893">
        <w:rPr>
          <w:rFonts w:ascii="Times New Roman" w:eastAsia="Times New Roman" w:hAnsi="Times New Roman" w:cs="Times New Roman"/>
          <w:sz w:val="24"/>
          <w:szCs w:val="24"/>
        </w:rPr>
        <w:t xml:space="preserve"> sp. Russ. J. Mar. Biol. 33, 84–91.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10.1134/S1063074007020022</w:t>
      </w:r>
    </w:p>
    <w:p w14:paraId="2CF8EA8F" w14:textId="69821FF9" w:rsidR="00BE72CE" w:rsidRPr="00557893" w:rsidRDefault="00BE72CE"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Metsalu</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Tauno</w:t>
      </w:r>
      <w:proofErr w:type="spellEnd"/>
      <w:r w:rsidRPr="00557893">
        <w:rPr>
          <w:rFonts w:ascii="Times New Roman" w:eastAsia="Times New Roman" w:hAnsi="Times New Roman" w:cs="Times New Roman"/>
          <w:sz w:val="24"/>
          <w:szCs w:val="24"/>
        </w:rPr>
        <w:t xml:space="preserve"> and </w:t>
      </w:r>
      <w:proofErr w:type="spellStart"/>
      <w:r w:rsidRPr="00557893">
        <w:rPr>
          <w:rFonts w:ascii="Times New Roman" w:eastAsia="Times New Roman" w:hAnsi="Times New Roman" w:cs="Times New Roman"/>
          <w:sz w:val="24"/>
          <w:szCs w:val="24"/>
        </w:rPr>
        <w:t>Vilo</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Jaak</w:t>
      </w:r>
      <w:proofErr w:type="spellEnd"/>
      <w:r w:rsidRPr="00557893">
        <w:rPr>
          <w:rFonts w:ascii="Times New Roman" w:eastAsia="Times New Roman" w:hAnsi="Times New Roman" w:cs="Times New Roman"/>
          <w:sz w:val="24"/>
          <w:szCs w:val="24"/>
        </w:rPr>
        <w:t>. </w:t>
      </w:r>
      <w:proofErr w:type="spellStart"/>
      <w:r w:rsidRPr="00557893">
        <w:rPr>
          <w:rFonts w:ascii="Times New Roman" w:eastAsia="Times New Roman" w:hAnsi="Times New Roman" w:cs="Times New Roman"/>
          <w:sz w:val="24"/>
          <w:szCs w:val="24"/>
        </w:rPr>
        <w:t>Clustvis</w:t>
      </w:r>
      <w:proofErr w:type="spellEnd"/>
      <w:r w:rsidRPr="00557893">
        <w:rPr>
          <w:rFonts w:ascii="Times New Roman" w:eastAsia="Times New Roman" w:hAnsi="Times New Roman" w:cs="Times New Roman"/>
          <w:sz w:val="24"/>
          <w:szCs w:val="24"/>
        </w:rPr>
        <w:t xml:space="preserve">: a web tool for visualizing clustering of multivariate data using Principal Component Analysis and heatmap. Nucleic Acids Research, 43(W1):W566–W570, 2015.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nar</w:t>
      </w:r>
      <w:proofErr w:type="spellEnd"/>
      <w:r w:rsidRPr="00557893">
        <w:rPr>
          <w:rFonts w:ascii="Times New Roman" w:eastAsia="Times New Roman" w:hAnsi="Times New Roman" w:cs="Times New Roman"/>
          <w:sz w:val="24"/>
          <w:szCs w:val="24"/>
        </w:rPr>
        <w:t>/gkv468.</w:t>
      </w:r>
    </w:p>
    <w:p w14:paraId="3E78ABDA"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Moeller, A. H., Caro-</w:t>
      </w:r>
      <w:proofErr w:type="spellStart"/>
      <w:r w:rsidRPr="00557893">
        <w:rPr>
          <w:rFonts w:ascii="Times New Roman" w:eastAsia="Times New Roman" w:hAnsi="Times New Roman" w:cs="Times New Roman"/>
          <w:sz w:val="24"/>
          <w:szCs w:val="24"/>
        </w:rPr>
        <w:t>Quitero</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Mjungu</w:t>
      </w:r>
      <w:proofErr w:type="spellEnd"/>
      <w:r w:rsidRPr="00557893">
        <w:rPr>
          <w:rFonts w:ascii="Times New Roman" w:eastAsia="Times New Roman" w:hAnsi="Times New Roman" w:cs="Times New Roman"/>
          <w:sz w:val="24"/>
          <w:szCs w:val="24"/>
        </w:rPr>
        <w:t xml:space="preserve">, D., </w:t>
      </w:r>
      <w:proofErr w:type="spellStart"/>
      <w:r w:rsidRPr="00557893">
        <w:rPr>
          <w:rFonts w:ascii="Times New Roman" w:eastAsia="Times New Roman" w:hAnsi="Times New Roman" w:cs="Times New Roman"/>
          <w:sz w:val="24"/>
          <w:szCs w:val="24"/>
        </w:rPr>
        <w:t>Georgiev</w:t>
      </w:r>
      <w:proofErr w:type="spellEnd"/>
      <w:r w:rsidRPr="00557893">
        <w:rPr>
          <w:rFonts w:ascii="Times New Roman" w:eastAsia="Times New Roman" w:hAnsi="Times New Roman" w:cs="Times New Roman"/>
          <w:sz w:val="24"/>
          <w:szCs w:val="24"/>
        </w:rPr>
        <w:t xml:space="preserve">, A. V., </w:t>
      </w:r>
      <w:proofErr w:type="spellStart"/>
      <w:r w:rsidRPr="00557893">
        <w:rPr>
          <w:rFonts w:ascii="Times New Roman" w:eastAsia="Times New Roman" w:hAnsi="Times New Roman" w:cs="Times New Roman"/>
          <w:sz w:val="24"/>
          <w:szCs w:val="24"/>
        </w:rPr>
        <w:t>Lonsdorf</w:t>
      </w:r>
      <w:proofErr w:type="spellEnd"/>
      <w:r w:rsidRPr="00557893">
        <w:rPr>
          <w:rFonts w:ascii="Times New Roman" w:eastAsia="Times New Roman" w:hAnsi="Times New Roman" w:cs="Times New Roman"/>
          <w:sz w:val="24"/>
          <w:szCs w:val="24"/>
        </w:rPr>
        <w:t xml:space="preserve">, E. V., Mueller, M. N., . . . </w:t>
      </w:r>
      <w:proofErr w:type="spellStart"/>
      <w:r w:rsidRPr="00557893">
        <w:rPr>
          <w:rFonts w:ascii="Times New Roman" w:eastAsia="Times New Roman" w:hAnsi="Times New Roman" w:cs="Times New Roman"/>
          <w:sz w:val="24"/>
          <w:szCs w:val="24"/>
        </w:rPr>
        <w:t>Ochman</w:t>
      </w:r>
      <w:proofErr w:type="spellEnd"/>
      <w:r w:rsidRPr="00557893">
        <w:rPr>
          <w:rFonts w:ascii="Times New Roman" w:eastAsia="Times New Roman" w:hAnsi="Times New Roman" w:cs="Times New Roman"/>
          <w:sz w:val="24"/>
          <w:szCs w:val="24"/>
        </w:rPr>
        <w:t xml:space="preserve">, H. 2016. </w:t>
      </w:r>
      <w:proofErr w:type="spellStart"/>
      <w:proofErr w:type="gramStart"/>
      <w:r w:rsidRPr="00557893">
        <w:rPr>
          <w:rFonts w:ascii="Times New Roman" w:eastAsia="Times New Roman" w:hAnsi="Times New Roman" w:cs="Times New Roman"/>
          <w:sz w:val="24"/>
          <w:szCs w:val="24"/>
        </w:rPr>
        <w:t>Cospeciation</w:t>
      </w:r>
      <w:proofErr w:type="spellEnd"/>
      <w:r w:rsidRPr="00557893">
        <w:rPr>
          <w:rFonts w:ascii="Times New Roman" w:eastAsia="Times New Roman" w:hAnsi="Times New Roman" w:cs="Times New Roman"/>
          <w:sz w:val="24"/>
          <w:szCs w:val="24"/>
        </w:rPr>
        <w:t xml:space="preserve"> of gut </w:t>
      </w:r>
      <w:proofErr w:type="spellStart"/>
      <w:r w:rsidRPr="00557893">
        <w:rPr>
          <w:rFonts w:ascii="Times New Roman" w:eastAsia="Times New Roman" w:hAnsi="Times New Roman" w:cs="Times New Roman"/>
          <w:sz w:val="24"/>
          <w:szCs w:val="24"/>
        </w:rPr>
        <w:t>microbiota</w:t>
      </w:r>
      <w:proofErr w:type="spellEnd"/>
      <w:r w:rsidRPr="00557893">
        <w:rPr>
          <w:rFonts w:ascii="Times New Roman" w:eastAsia="Times New Roman" w:hAnsi="Times New Roman" w:cs="Times New Roman"/>
          <w:sz w:val="24"/>
          <w:szCs w:val="24"/>
        </w:rPr>
        <w:t xml:space="preserve"> with hominids.</w:t>
      </w:r>
      <w:proofErr w:type="gramEnd"/>
      <w:r w:rsidRPr="00557893">
        <w:rPr>
          <w:rFonts w:ascii="Times New Roman" w:eastAsia="Times New Roman" w:hAnsi="Times New Roman" w:cs="Times New Roman"/>
          <w:sz w:val="24"/>
          <w:szCs w:val="24"/>
        </w:rPr>
        <w:t xml:space="preserve"> Science, 353(6297), 380-382. doi:10.1126/science.aaf3951</w:t>
      </w:r>
    </w:p>
    <w:p w14:paraId="36658CBC"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Moritz, C., &amp; </w:t>
      </w:r>
      <w:proofErr w:type="spellStart"/>
      <w:r w:rsidRPr="00557893">
        <w:rPr>
          <w:rFonts w:ascii="Times New Roman" w:eastAsia="Times New Roman" w:hAnsi="Times New Roman" w:cs="Times New Roman"/>
          <w:sz w:val="24"/>
          <w:szCs w:val="24"/>
        </w:rPr>
        <w:t>Agudo</w:t>
      </w:r>
      <w:proofErr w:type="spellEnd"/>
      <w:r w:rsidRPr="00557893">
        <w:rPr>
          <w:rFonts w:ascii="Times New Roman" w:eastAsia="Times New Roman" w:hAnsi="Times New Roman" w:cs="Times New Roman"/>
          <w:sz w:val="24"/>
          <w:szCs w:val="24"/>
        </w:rPr>
        <w:t xml:space="preserve">, R. 2013. The Future of Species </w:t>
      </w:r>
      <w:proofErr w:type="gramStart"/>
      <w:r w:rsidRPr="00557893">
        <w:rPr>
          <w:rFonts w:ascii="Times New Roman" w:eastAsia="Times New Roman" w:hAnsi="Times New Roman" w:cs="Times New Roman"/>
          <w:sz w:val="24"/>
          <w:szCs w:val="24"/>
        </w:rPr>
        <w:t>Under</w:t>
      </w:r>
      <w:proofErr w:type="gramEnd"/>
      <w:r w:rsidRPr="00557893">
        <w:rPr>
          <w:rFonts w:ascii="Times New Roman" w:eastAsia="Times New Roman" w:hAnsi="Times New Roman" w:cs="Times New Roman"/>
          <w:sz w:val="24"/>
          <w:szCs w:val="24"/>
        </w:rPr>
        <w:t xml:space="preserve"> Climate Change: Resilience or Decline? Science, 341(6145), 504–508.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10.1126/science.1237190</w:t>
      </w:r>
    </w:p>
    <w:p w14:paraId="70D4C729" w14:textId="427FB5F9" w:rsidR="00A074CA" w:rsidRPr="00557893" w:rsidRDefault="00A074CA" w:rsidP="00557893">
      <w:pPr>
        <w:jc w:val="both"/>
        <w:rPr>
          <w:rFonts w:ascii="Times New Roman" w:eastAsia="Times New Roman" w:hAnsi="Times New Roman" w:cs="Times New Roman"/>
          <w:sz w:val="24"/>
          <w:szCs w:val="24"/>
          <w:lang w:val="es-PR"/>
        </w:rPr>
      </w:pP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P. J. et al. 2007 Trophic cascade facilitates coral recruitment in a marine reserve. </w:t>
      </w:r>
      <w:proofErr w:type="spellStart"/>
      <w:r w:rsidRPr="00557893">
        <w:rPr>
          <w:rFonts w:ascii="Times New Roman" w:eastAsia="Times New Roman" w:hAnsi="Times New Roman" w:cs="Times New Roman"/>
          <w:sz w:val="24"/>
          <w:szCs w:val="24"/>
          <w:lang w:val="es-PR"/>
        </w:rPr>
        <w:t>Proc</w:t>
      </w:r>
      <w:proofErr w:type="spellEnd"/>
      <w:r w:rsidRPr="00557893">
        <w:rPr>
          <w:rFonts w:ascii="Times New Roman" w:eastAsia="Times New Roman" w:hAnsi="Times New Roman" w:cs="Times New Roman"/>
          <w:sz w:val="24"/>
          <w:szCs w:val="24"/>
          <w:lang w:val="es-PR"/>
        </w:rPr>
        <w:t xml:space="preserve">. </w:t>
      </w:r>
      <w:proofErr w:type="spellStart"/>
      <w:r w:rsidRPr="00557893">
        <w:rPr>
          <w:rFonts w:ascii="Times New Roman" w:eastAsia="Times New Roman" w:hAnsi="Times New Roman" w:cs="Times New Roman"/>
          <w:sz w:val="24"/>
          <w:szCs w:val="24"/>
          <w:lang w:val="es-PR"/>
        </w:rPr>
        <w:t>Natl</w:t>
      </w:r>
      <w:proofErr w:type="spellEnd"/>
      <w:r w:rsidRPr="00557893">
        <w:rPr>
          <w:rFonts w:ascii="Times New Roman" w:eastAsia="Times New Roman" w:hAnsi="Times New Roman" w:cs="Times New Roman"/>
          <w:sz w:val="24"/>
          <w:szCs w:val="24"/>
          <w:lang w:val="es-PR"/>
        </w:rPr>
        <w:t xml:space="preserve"> </w:t>
      </w:r>
      <w:proofErr w:type="spellStart"/>
      <w:r w:rsidRPr="00557893">
        <w:rPr>
          <w:rFonts w:ascii="Times New Roman" w:eastAsia="Times New Roman" w:hAnsi="Times New Roman" w:cs="Times New Roman"/>
          <w:sz w:val="24"/>
          <w:szCs w:val="24"/>
          <w:lang w:val="es-PR"/>
        </w:rPr>
        <w:t>Acad</w:t>
      </w:r>
      <w:proofErr w:type="spellEnd"/>
      <w:r w:rsidRPr="00557893">
        <w:rPr>
          <w:rFonts w:ascii="Times New Roman" w:eastAsia="Times New Roman" w:hAnsi="Times New Roman" w:cs="Times New Roman"/>
          <w:sz w:val="24"/>
          <w:szCs w:val="24"/>
          <w:lang w:val="es-PR"/>
        </w:rPr>
        <w:t xml:space="preserve">. </w:t>
      </w:r>
      <w:proofErr w:type="spellStart"/>
      <w:r w:rsidRPr="00557893">
        <w:rPr>
          <w:rFonts w:ascii="Times New Roman" w:eastAsia="Times New Roman" w:hAnsi="Times New Roman" w:cs="Times New Roman"/>
          <w:sz w:val="24"/>
          <w:szCs w:val="24"/>
          <w:lang w:val="es-PR"/>
        </w:rPr>
        <w:t>Sci</w:t>
      </w:r>
      <w:proofErr w:type="spellEnd"/>
      <w:r w:rsidRPr="00557893">
        <w:rPr>
          <w:rFonts w:ascii="Times New Roman" w:eastAsia="Times New Roman" w:hAnsi="Times New Roman" w:cs="Times New Roman"/>
          <w:sz w:val="24"/>
          <w:szCs w:val="24"/>
          <w:lang w:val="es-PR"/>
        </w:rPr>
        <w:t>. 104, 8362–8367. (doi:10.1073/pnas.0702602104)</w:t>
      </w:r>
    </w:p>
    <w:p w14:paraId="3874DEEF" w14:textId="491A4493" w:rsidR="006F37AA" w:rsidRPr="00557893" w:rsidRDefault="006F37A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t xml:space="preserve">Pagán-Jiménez, M., Ruiz-Calderón, J. F., </w:t>
      </w:r>
      <w:proofErr w:type="spellStart"/>
      <w:r w:rsidRPr="00557893">
        <w:rPr>
          <w:rFonts w:ascii="Times New Roman" w:eastAsia="Times New Roman" w:hAnsi="Times New Roman" w:cs="Times New Roman"/>
          <w:sz w:val="24"/>
          <w:szCs w:val="24"/>
          <w:lang w:val="es-PR"/>
        </w:rPr>
        <w:t>Dominguez</w:t>
      </w:r>
      <w:proofErr w:type="spellEnd"/>
      <w:r w:rsidRPr="00557893">
        <w:rPr>
          <w:rFonts w:ascii="Times New Roman" w:eastAsia="Times New Roman" w:hAnsi="Times New Roman" w:cs="Times New Roman"/>
          <w:sz w:val="24"/>
          <w:szCs w:val="24"/>
          <w:lang w:val="es-PR"/>
        </w:rPr>
        <w:t>-Bello, M. G., &amp;</w:t>
      </w:r>
      <w:proofErr w:type="spellStart"/>
      <w:r w:rsidRPr="00557893">
        <w:rPr>
          <w:rFonts w:ascii="Times New Roman" w:eastAsia="Times New Roman" w:hAnsi="Times New Roman" w:cs="Times New Roman"/>
          <w:sz w:val="24"/>
          <w:szCs w:val="24"/>
          <w:lang w:val="es-PR"/>
        </w:rPr>
        <w:t>amp</w:t>
      </w:r>
      <w:proofErr w:type="spellEnd"/>
      <w:r w:rsidRPr="00557893">
        <w:rPr>
          <w:rFonts w:ascii="Times New Roman" w:eastAsia="Times New Roman" w:hAnsi="Times New Roman" w:cs="Times New Roman"/>
          <w:sz w:val="24"/>
          <w:szCs w:val="24"/>
          <w:lang w:val="es-PR"/>
        </w:rPr>
        <w:t>; García-</w:t>
      </w:r>
      <w:proofErr w:type="spellStart"/>
      <w:r w:rsidRPr="00557893">
        <w:rPr>
          <w:rFonts w:ascii="Times New Roman" w:eastAsia="Times New Roman" w:hAnsi="Times New Roman" w:cs="Times New Roman"/>
          <w:sz w:val="24"/>
          <w:szCs w:val="24"/>
          <w:lang w:val="es-PR"/>
        </w:rPr>
        <w:t>Arrarás</w:t>
      </w:r>
      <w:proofErr w:type="spellEnd"/>
      <w:r w:rsidRPr="00557893">
        <w:rPr>
          <w:rFonts w:ascii="Times New Roman" w:eastAsia="Times New Roman" w:hAnsi="Times New Roman" w:cs="Times New Roman"/>
          <w:sz w:val="24"/>
          <w:szCs w:val="24"/>
          <w:lang w:val="es-PR"/>
        </w:rPr>
        <w:t xml:space="preserve">, J. E. (2019). </w:t>
      </w:r>
      <w:proofErr w:type="gramStart"/>
      <w:r w:rsidRPr="00557893">
        <w:rPr>
          <w:rFonts w:ascii="Times New Roman" w:eastAsia="Times New Roman" w:hAnsi="Times New Roman" w:cs="Times New Roman"/>
          <w:sz w:val="24"/>
          <w:szCs w:val="24"/>
        </w:rPr>
        <w:t xml:space="preserve">Characterization of the intestinal microbiota of the sea cucumber </w:t>
      </w:r>
      <w:proofErr w:type="spellStart"/>
      <w:r w:rsidRPr="00557893">
        <w:rPr>
          <w:rFonts w:ascii="Times New Roman" w:eastAsia="Times New Roman" w:hAnsi="Times New Roman" w:cs="Times New Roman"/>
          <w:sz w:val="24"/>
          <w:szCs w:val="24"/>
        </w:rPr>
        <w:t>Holothuria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glaberrima</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Plos</w:t>
      </w:r>
      <w:proofErr w:type="spellEnd"/>
      <w:r w:rsidRPr="00557893">
        <w:rPr>
          <w:rFonts w:ascii="Times New Roman" w:eastAsia="Times New Roman" w:hAnsi="Times New Roman" w:cs="Times New Roman"/>
          <w:sz w:val="24"/>
          <w:szCs w:val="24"/>
        </w:rPr>
        <w:t xml:space="preserve"> One, 14(1).</w:t>
      </w:r>
      <w:proofErr w:type="gramEnd"/>
      <w:r w:rsidRPr="00557893">
        <w:rPr>
          <w:rFonts w:ascii="Times New Roman" w:eastAsia="Times New Roman" w:hAnsi="Times New Roman" w:cs="Times New Roman"/>
          <w:sz w:val="24"/>
          <w:szCs w:val="24"/>
        </w:rPr>
        <w:t xml:space="preserve"> doi:10.1371/journal.pone.0208011</w:t>
      </w:r>
    </w:p>
    <w:p w14:paraId="616494B9" w14:textId="071F4D2F" w:rsidR="00255BC9" w:rsidRPr="00557893" w:rsidRDefault="00255BC9"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Pielou</w:t>
      </w:r>
      <w:proofErr w:type="spellEnd"/>
      <w:r w:rsidRPr="00557893">
        <w:rPr>
          <w:rFonts w:ascii="Times New Roman" w:eastAsia="Times New Roman" w:hAnsi="Times New Roman" w:cs="Times New Roman"/>
          <w:sz w:val="24"/>
          <w:szCs w:val="24"/>
        </w:rPr>
        <w:t xml:space="preserve">, E. C. (1966). </w:t>
      </w:r>
      <w:proofErr w:type="gramStart"/>
      <w:r w:rsidRPr="00557893">
        <w:rPr>
          <w:rFonts w:ascii="Times New Roman" w:eastAsia="Times New Roman" w:hAnsi="Times New Roman" w:cs="Times New Roman"/>
          <w:sz w:val="24"/>
          <w:szCs w:val="24"/>
        </w:rPr>
        <w:t>The measurement of diversity in different types of biological collections.</w:t>
      </w:r>
      <w:proofErr w:type="gramEnd"/>
      <w:r w:rsidRPr="00557893">
        <w:rPr>
          <w:rFonts w:ascii="Times New Roman" w:eastAsia="Times New Roman" w:hAnsi="Times New Roman" w:cs="Times New Roman"/>
          <w:sz w:val="24"/>
          <w:szCs w:val="24"/>
        </w:rPr>
        <w:t xml:space="preserve"> Journal of Theoretical Biology, 13, 131–144.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10.1016/0022-5193(66)90013-0.</w:t>
      </w:r>
    </w:p>
    <w:p w14:paraId="2DE958F2" w14:textId="77777777"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Precht, W. F. &amp; Aronson, R. B. 2006.</w:t>
      </w:r>
      <w:proofErr w:type="gramEnd"/>
      <w:r w:rsidRPr="00557893">
        <w:rPr>
          <w:rFonts w:ascii="Times New Roman" w:eastAsia="Times New Roman" w:hAnsi="Times New Roman" w:cs="Times New Roman"/>
          <w:sz w:val="24"/>
          <w:szCs w:val="24"/>
        </w:rPr>
        <w:t xml:space="preserve"> Death and resurrection of Caribbean coral reefs: a </w:t>
      </w:r>
      <w:proofErr w:type="spellStart"/>
      <w:r w:rsidRPr="00557893">
        <w:rPr>
          <w:rFonts w:ascii="Times New Roman" w:eastAsia="Times New Roman" w:hAnsi="Times New Roman" w:cs="Times New Roman"/>
          <w:sz w:val="24"/>
          <w:szCs w:val="24"/>
        </w:rPr>
        <w:t>paleoecological</w:t>
      </w:r>
      <w:proofErr w:type="spellEnd"/>
      <w:r w:rsidRPr="00557893">
        <w:rPr>
          <w:rFonts w:ascii="Times New Roman" w:eastAsia="Times New Roman" w:hAnsi="Times New Roman" w:cs="Times New Roman"/>
          <w:sz w:val="24"/>
          <w:szCs w:val="24"/>
        </w:rPr>
        <w:t xml:space="preserve"> perspective. In Coral reef conservation (</w:t>
      </w:r>
      <w:proofErr w:type="gramStart"/>
      <w:r w:rsidRPr="00557893">
        <w:rPr>
          <w:rFonts w:ascii="Times New Roman" w:eastAsia="Times New Roman" w:hAnsi="Times New Roman" w:cs="Times New Roman"/>
          <w:sz w:val="24"/>
          <w:szCs w:val="24"/>
        </w:rPr>
        <w:t>eds</w:t>
      </w:r>
      <w:proofErr w:type="gramEnd"/>
      <w:r w:rsidRPr="00557893">
        <w:rPr>
          <w:rFonts w:ascii="Times New Roman" w:eastAsia="Times New Roman" w:hAnsi="Times New Roman" w:cs="Times New Roman"/>
          <w:sz w:val="24"/>
          <w:szCs w:val="24"/>
        </w:rPr>
        <w:t xml:space="preserve"> I. M. </w:t>
      </w:r>
      <w:proofErr w:type="spellStart"/>
      <w:r w:rsidRPr="00557893">
        <w:rPr>
          <w:rFonts w:ascii="Times New Roman" w:eastAsia="Times New Roman" w:hAnsi="Times New Roman" w:cs="Times New Roman"/>
          <w:sz w:val="24"/>
          <w:szCs w:val="24"/>
        </w:rPr>
        <w:t>Coˆte</w:t>
      </w:r>
      <w:proofErr w:type="spellEnd"/>
      <w:r w:rsidRPr="00557893">
        <w:rPr>
          <w:rFonts w:ascii="Times New Roman" w:eastAsia="Times New Roman" w:hAnsi="Times New Roman" w:cs="Times New Roman"/>
          <w:sz w:val="24"/>
          <w:szCs w:val="24"/>
        </w:rPr>
        <w:t>´ &amp; D. J. Reynolds), pp. 40–77. Cambridge, UK: Cambridge University Press</w:t>
      </w:r>
    </w:p>
    <w:p w14:paraId="6C0608DD" w14:textId="77777777" w:rsidR="00A074CA" w:rsidRPr="00557893" w:rsidRDefault="00A074CA" w:rsidP="00557893">
      <w:pPr>
        <w:jc w:val="both"/>
        <w:rPr>
          <w:rFonts w:ascii="Times New Roman" w:eastAsia="Times New Roman" w:hAnsi="Times New Roman" w:cs="Times New Roman"/>
          <w:sz w:val="24"/>
          <w:szCs w:val="24"/>
          <w:u w:val="single"/>
        </w:rPr>
      </w:pPr>
      <w:r w:rsidRPr="00557893">
        <w:rPr>
          <w:rFonts w:ascii="Times New Roman" w:eastAsia="Times New Roman" w:hAnsi="Times New Roman" w:cs="Times New Roman"/>
          <w:sz w:val="24"/>
          <w:szCs w:val="24"/>
        </w:rPr>
        <w:t xml:space="preserve">Ripple, K. J. 2017. </w:t>
      </w:r>
      <w:proofErr w:type="gramStart"/>
      <w:r w:rsidRPr="00557893">
        <w:rPr>
          <w:rFonts w:ascii="Times New Roman" w:eastAsia="Times New Roman" w:hAnsi="Times New Roman" w:cs="Times New Roman"/>
          <w:sz w:val="24"/>
          <w:szCs w:val="24"/>
        </w:rPr>
        <w:t xml:space="preserve">Tandem Restoration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and </w:t>
      </w:r>
      <w:proofErr w:type="spellStart"/>
      <w:r w:rsidRPr="00557893">
        <w:rPr>
          <w:rFonts w:ascii="Times New Roman" w:eastAsia="Times New Roman" w:hAnsi="Times New Roman" w:cs="Times New Roman"/>
          <w:sz w:val="24"/>
          <w:szCs w:val="24"/>
        </w:rPr>
        <w:t>Acropora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cervicornis</w:t>
      </w:r>
      <w:proofErr w:type="spellEnd"/>
      <w:r w:rsidRPr="00557893">
        <w:rPr>
          <w:rFonts w:ascii="Times New Roman" w:eastAsia="Times New Roman" w:hAnsi="Times New Roman" w:cs="Times New Roman"/>
          <w:sz w:val="24"/>
          <w:szCs w:val="24"/>
        </w:rPr>
        <w:t xml:space="preserve"> for Enhanced Reef Recovery.</w:t>
      </w:r>
      <w:proofErr w:type="gramEnd"/>
      <w:r w:rsidRPr="00557893">
        <w:rPr>
          <w:rFonts w:ascii="Times New Roman" w:eastAsia="Times New Roman" w:hAnsi="Times New Roman" w:cs="Times New Roman"/>
          <w:sz w:val="24"/>
          <w:szCs w:val="24"/>
        </w:rPr>
        <w:t xml:space="preserve"> Retrieved from</w:t>
      </w:r>
      <w:hyperlink r:id="rId33">
        <w:r w:rsidRPr="00557893">
          <w:rPr>
            <w:rFonts w:ascii="Times New Roman" w:eastAsia="Times New Roman" w:hAnsi="Times New Roman" w:cs="Times New Roman"/>
            <w:sz w:val="24"/>
            <w:szCs w:val="24"/>
          </w:rPr>
          <w:t xml:space="preserve"> </w:t>
        </w:r>
      </w:hyperlink>
      <w:hyperlink r:id="rId34">
        <w:r w:rsidRPr="00557893">
          <w:rPr>
            <w:rFonts w:ascii="Times New Roman" w:eastAsia="Times New Roman" w:hAnsi="Times New Roman" w:cs="Times New Roman"/>
            <w:sz w:val="24"/>
            <w:szCs w:val="24"/>
            <w:u w:val="single"/>
          </w:rPr>
          <w:t>https://ufdc.ufl.edu/UFE0051142/00001</w:t>
        </w:r>
      </w:hyperlink>
    </w:p>
    <w:p w14:paraId="3E8EF508" w14:textId="53A7BF0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Rodríguez-Barreras, R., </w:t>
      </w:r>
      <w:proofErr w:type="spellStart"/>
      <w:r w:rsidRPr="00557893">
        <w:rPr>
          <w:rFonts w:ascii="Times New Roman" w:eastAsia="Times New Roman" w:hAnsi="Times New Roman" w:cs="Times New Roman"/>
          <w:sz w:val="24"/>
          <w:szCs w:val="24"/>
        </w:rPr>
        <w:t>Montañez-Acuña</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Otaño</w:t>
      </w:r>
      <w:proofErr w:type="spellEnd"/>
      <w:r w:rsidRPr="00557893">
        <w:rPr>
          <w:rFonts w:ascii="Times New Roman" w:eastAsia="Times New Roman" w:hAnsi="Times New Roman" w:cs="Times New Roman"/>
          <w:sz w:val="24"/>
          <w:szCs w:val="24"/>
        </w:rPr>
        <w:t xml:space="preserve">-Cruz, A., &amp; Ling, S. D. 2018. </w:t>
      </w:r>
      <w:proofErr w:type="gramStart"/>
      <w:r w:rsidRPr="00557893">
        <w:rPr>
          <w:rFonts w:ascii="Times New Roman" w:eastAsia="Times New Roman" w:hAnsi="Times New Roman" w:cs="Times New Roman"/>
          <w:sz w:val="24"/>
          <w:szCs w:val="24"/>
        </w:rPr>
        <w:t xml:space="preserve">Apparent stability of a low-density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regime for Puerto Rican coral reefs.</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ICES Journal of Marine Science, 75(6), 2193–2201.</w:t>
      </w:r>
      <w:proofErr w:type="gram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icesjms</w:t>
      </w:r>
      <w:proofErr w:type="spellEnd"/>
      <w:r w:rsidRPr="00557893">
        <w:rPr>
          <w:rFonts w:ascii="Times New Roman" w:eastAsia="Times New Roman" w:hAnsi="Times New Roman" w:cs="Times New Roman"/>
          <w:sz w:val="24"/>
          <w:szCs w:val="24"/>
        </w:rPr>
        <w:t>/fsy093</w:t>
      </w:r>
    </w:p>
    <w:p w14:paraId="65588C11" w14:textId="44224C0D" w:rsidR="00B354E7" w:rsidRPr="00557893" w:rsidRDefault="00B354E7"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Shannon, C. E., &amp; Weaver, W. (1949).</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The mathematical theory of communication.</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Retrieved from https://pure.mpg.de/rest/items/item_2383164/component/file_2383163/content.</w:t>
      </w:r>
      <w:proofErr w:type="gramEnd"/>
    </w:p>
    <w:p w14:paraId="0D5AF95E" w14:textId="78057CD8"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Sodergren E, Weinstock GM, Davidson EH et al. 2006 </w:t>
      </w:r>
      <w:proofErr w:type="gramStart"/>
      <w:r w:rsidRPr="00557893">
        <w:rPr>
          <w:rFonts w:ascii="Times New Roman" w:eastAsia="Times New Roman" w:hAnsi="Times New Roman" w:cs="Times New Roman"/>
          <w:sz w:val="24"/>
          <w:szCs w:val="24"/>
        </w:rPr>
        <w:t>The</w:t>
      </w:r>
      <w:proofErr w:type="gramEnd"/>
      <w:r w:rsidRPr="00557893">
        <w:rPr>
          <w:rFonts w:ascii="Times New Roman" w:eastAsia="Times New Roman" w:hAnsi="Times New Roman" w:cs="Times New Roman"/>
          <w:sz w:val="24"/>
          <w:szCs w:val="24"/>
        </w:rPr>
        <w:t xml:space="preserve"> genome of the sea urchin </w:t>
      </w:r>
      <w:proofErr w:type="spellStart"/>
      <w:r w:rsidRPr="00557893">
        <w:rPr>
          <w:rFonts w:ascii="Times New Roman" w:eastAsia="Times New Roman" w:hAnsi="Times New Roman" w:cs="Times New Roman"/>
          <w:sz w:val="24"/>
          <w:szCs w:val="24"/>
        </w:rPr>
        <w:t>Strongylocentrotus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purpuratus</w:t>
      </w:r>
      <w:proofErr w:type="spellEnd"/>
      <w:r w:rsidRPr="00557893">
        <w:rPr>
          <w:rFonts w:ascii="Times New Roman" w:eastAsia="Times New Roman" w:hAnsi="Times New Roman" w:cs="Times New Roman"/>
          <w:sz w:val="24"/>
          <w:szCs w:val="24"/>
        </w:rPr>
        <w:t>. Science</w:t>
      </w:r>
      <w:proofErr w:type="gramStart"/>
      <w:r w:rsidRPr="00557893">
        <w:rPr>
          <w:rFonts w:ascii="Times New Roman" w:eastAsia="Times New Roman" w:hAnsi="Times New Roman" w:cs="Times New Roman"/>
          <w:sz w:val="24"/>
          <w:szCs w:val="24"/>
        </w:rPr>
        <w:t>;314:941</w:t>
      </w:r>
      <w:proofErr w:type="gramEnd"/>
      <w:r w:rsidRPr="00557893">
        <w:rPr>
          <w:rFonts w:ascii="Times New Roman" w:eastAsia="Times New Roman" w:hAnsi="Times New Roman" w:cs="Times New Roman"/>
          <w:sz w:val="24"/>
          <w:szCs w:val="24"/>
        </w:rPr>
        <w:t>-952</w:t>
      </w:r>
    </w:p>
    <w:p w14:paraId="05936DBF" w14:textId="4011740A" w:rsidR="00DC2401" w:rsidRDefault="00DC2401"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Sørensen</w:t>
      </w:r>
      <w:proofErr w:type="spellEnd"/>
      <w:r w:rsidRPr="00557893">
        <w:rPr>
          <w:rFonts w:ascii="Times New Roman" w:eastAsia="Times New Roman" w:hAnsi="Times New Roman" w:cs="Times New Roman"/>
          <w:sz w:val="24"/>
          <w:szCs w:val="24"/>
        </w:rPr>
        <w:t>, T. (1948).</w:t>
      </w:r>
      <w:proofErr w:type="gramEnd"/>
      <w:r w:rsidRPr="00557893">
        <w:rPr>
          <w:rFonts w:ascii="Times New Roman" w:eastAsia="Times New Roman" w:hAnsi="Times New Roman" w:cs="Times New Roman"/>
          <w:sz w:val="24"/>
          <w:szCs w:val="24"/>
        </w:rPr>
        <w:t xml:space="preserve"> A method of establishing groups of equal amplitude in plant sociology based on similarity of species content and its application to analyses of the vegetation on Danish commons. </w:t>
      </w:r>
      <w:proofErr w:type="spellStart"/>
      <w:r w:rsidRPr="00557893">
        <w:rPr>
          <w:rFonts w:ascii="Times New Roman" w:eastAsia="Times New Roman" w:hAnsi="Times New Roman" w:cs="Times New Roman"/>
          <w:sz w:val="24"/>
          <w:szCs w:val="24"/>
        </w:rPr>
        <w:t>København</w:t>
      </w:r>
      <w:proofErr w:type="spellEnd"/>
      <w:r w:rsidRPr="00557893">
        <w:rPr>
          <w:rFonts w:ascii="Times New Roman" w:eastAsia="Times New Roman" w:hAnsi="Times New Roman" w:cs="Times New Roman"/>
          <w:sz w:val="24"/>
          <w:szCs w:val="24"/>
        </w:rPr>
        <w:t xml:space="preserve">: I </w:t>
      </w:r>
      <w:proofErr w:type="spellStart"/>
      <w:r w:rsidRPr="00557893">
        <w:rPr>
          <w:rFonts w:ascii="Times New Roman" w:eastAsia="Times New Roman" w:hAnsi="Times New Roman" w:cs="Times New Roman"/>
          <w:sz w:val="24"/>
          <w:szCs w:val="24"/>
        </w:rPr>
        <w:t>kommission</w:t>
      </w:r>
      <w:proofErr w:type="spellEnd"/>
      <w:r w:rsidRPr="00557893">
        <w:rPr>
          <w:rFonts w:ascii="Times New Roman" w:eastAsia="Times New Roman" w:hAnsi="Times New Roman" w:cs="Times New Roman"/>
          <w:sz w:val="24"/>
          <w:szCs w:val="24"/>
        </w:rPr>
        <w:t xml:space="preserve"> hos E. </w:t>
      </w:r>
      <w:proofErr w:type="spellStart"/>
      <w:r w:rsidRPr="00557893">
        <w:rPr>
          <w:rFonts w:ascii="Times New Roman" w:eastAsia="Times New Roman" w:hAnsi="Times New Roman" w:cs="Times New Roman"/>
          <w:sz w:val="24"/>
          <w:szCs w:val="24"/>
        </w:rPr>
        <w:t>Munksgaard</w:t>
      </w:r>
      <w:proofErr w:type="spellEnd"/>
      <w:r w:rsidRPr="00557893">
        <w:rPr>
          <w:rFonts w:ascii="Times New Roman" w:eastAsia="Times New Roman" w:hAnsi="Times New Roman" w:cs="Times New Roman"/>
          <w:sz w:val="24"/>
          <w:szCs w:val="24"/>
        </w:rPr>
        <w:t>. Retrieved from https://www.worldcat.org/title/method-of-establishing-groups-of-equal-amplitude-in-plant-sociology-based-on-similarity-of-species-content-and-its-application-to-analyses-of-the-vegetation-on-danish-commons/oclc/4713331.</w:t>
      </w:r>
    </w:p>
    <w:p w14:paraId="789D82A4" w14:textId="746939F8" w:rsidR="00F95B99" w:rsidRPr="00557893" w:rsidRDefault="00F95B99" w:rsidP="00557893">
      <w:pPr>
        <w:jc w:val="both"/>
        <w:rPr>
          <w:rFonts w:ascii="Times New Roman" w:eastAsia="Times New Roman" w:hAnsi="Times New Roman" w:cs="Times New Roman"/>
          <w:sz w:val="24"/>
          <w:szCs w:val="24"/>
        </w:rPr>
      </w:pPr>
      <w:proofErr w:type="gramStart"/>
      <w:r w:rsidRPr="00F95B99">
        <w:rPr>
          <w:rFonts w:ascii="Times New Roman" w:eastAsia="Times New Roman" w:hAnsi="Times New Roman" w:cs="Times New Roman"/>
          <w:sz w:val="24"/>
          <w:szCs w:val="24"/>
        </w:rPr>
        <w:t>Tuohy, E., Wade, C., &amp;amp; Weil, E. (2020).</w:t>
      </w:r>
      <w:proofErr w:type="gramEnd"/>
      <w:r w:rsidRPr="00F95B99">
        <w:rPr>
          <w:rFonts w:ascii="Times New Roman" w:eastAsia="Times New Roman" w:hAnsi="Times New Roman" w:cs="Times New Roman"/>
          <w:sz w:val="24"/>
          <w:szCs w:val="24"/>
        </w:rPr>
        <w:t xml:space="preserve"> </w:t>
      </w:r>
      <w:proofErr w:type="gramStart"/>
      <w:r w:rsidRPr="00F95B99">
        <w:rPr>
          <w:rFonts w:ascii="Times New Roman" w:eastAsia="Times New Roman" w:hAnsi="Times New Roman" w:cs="Times New Roman"/>
          <w:sz w:val="24"/>
          <w:szCs w:val="24"/>
        </w:rPr>
        <w:t>Lack of recovery of the long-</w:t>
      </w:r>
      <w:proofErr w:type="spellStart"/>
      <w:r w:rsidRPr="00F95B99">
        <w:rPr>
          <w:rFonts w:ascii="Times New Roman" w:eastAsia="Times New Roman" w:hAnsi="Times New Roman" w:cs="Times New Roman"/>
          <w:sz w:val="24"/>
          <w:szCs w:val="24"/>
        </w:rPr>
        <w:t>spined</w:t>
      </w:r>
      <w:proofErr w:type="spellEnd"/>
      <w:r w:rsidRPr="00F95B99">
        <w:rPr>
          <w:rFonts w:ascii="Times New Roman" w:eastAsia="Times New Roman" w:hAnsi="Times New Roman" w:cs="Times New Roman"/>
          <w:sz w:val="24"/>
          <w:szCs w:val="24"/>
        </w:rPr>
        <w:t xml:space="preserve"> sea urchin </w:t>
      </w:r>
      <w:proofErr w:type="spellStart"/>
      <w:r w:rsidRPr="00F95B99">
        <w:rPr>
          <w:rFonts w:ascii="Times New Roman" w:eastAsia="Times New Roman" w:hAnsi="Times New Roman" w:cs="Times New Roman"/>
          <w:sz w:val="24"/>
          <w:szCs w:val="24"/>
        </w:rPr>
        <w:t>Diadema</w:t>
      </w:r>
      <w:proofErr w:type="spellEnd"/>
      <w:r w:rsidRPr="00F95B99">
        <w:rPr>
          <w:rFonts w:ascii="Times New Roman" w:eastAsia="Times New Roman" w:hAnsi="Times New Roman" w:cs="Times New Roman"/>
          <w:sz w:val="24"/>
          <w:szCs w:val="24"/>
        </w:rPr>
        <w:t xml:space="preserve"> </w:t>
      </w:r>
      <w:proofErr w:type="spellStart"/>
      <w:r w:rsidRPr="00F95B99">
        <w:rPr>
          <w:rFonts w:ascii="Times New Roman" w:eastAsia="Times New Roman" w:hAnsi="Times New Roman" w:cs="Times New Roman"/>
          <w:sz w:val="24"/>
          <w:szCs w:val="24"/>
        </w:rPr>
        <w:t>antillarum</w:t>
      </w:r>
      <w:proofErr w:type="spellEnd"/>
      <w:r w:rsidRPr="00F95B99">
        <w:rPr>
          <w:rFonts w:ascii="Times New Roman" w:eastAsia="Times New Roman" w:hAnsi="Times New Roman" w:cs="Times New Roman"/>
          <w:sz w:val="24"/>
          <w:szCs w:val="24"/>
        </w:rPr>
        <w:t xml:space="preserve"> Philippi in Puerto Rico 33 years after the Caribbean-wide mass mortality.</w:t>
      </w:r>
      <w:proofErr w:type="gramEnd"/>
      <w:r w:rsidRPr="00F95B99">
        <w:rPr>
          <w:rFonts w:ascii="Times New Roman" w:eastAsia="Times New Roman" w:hAnsi="Times New Roman" w:cs="Times New Roman"/>
          <w:sz w:val="24"/>
          <w:szCs w:val="24"/>
        </w:rPr>
        <w:t xml:space="preserve"> </w:t>
      </w:r>
      <w:proofErr w:type="spellStart"/>
      <w:proofErr w:type="gramStart"/>
      <w:r w:rsidRPr="00F95B99">
        <w:rPr>
          <w:rFonts w:ascii="Times New Roman" w:eastAsia="Times New Roman" w:hAnsi="Times New Roman" w:cs="Times New Roman"/>
          <w:sz w:val="24"/>
          <w:szCs w:val="24"/>
        </w:rPr>
        <w:t>PeerJ</w:t>
      </w:r>
      <w:proofErr w:type="spellEnd"/>
      <w:r w:rsidRPr="00F95B99">
        <w:rPr>
          <w:rFonts w:ascii="Times New Roman" w:eastAsia="Times New Roman" w:hAnsi="Times New Roman" w:cs="Times New Roman"/>
          <w:sz w:val="24"/>
          <w:szCs w:val="24"/>
        </w:rPr>
        <w:t>, 8.</w:t>
      </w:r>
      <w:proofErr w:type="gramEnd"/>
      <w:r w:rsidRPr="00F95B99">
        <w:rPr>
          <w:rFonts w:ascii="Times New Roman" w:eastAsia="Times New Roman" w:hAnsi="Times New Roman" w:cs="Times New Roman"/>
          <w:sz w:val="24"/>
          <w:szCs w:val="24"/>
        </w:rPr>
        <w:t xml:space="preserve"> doi:10.7717/peerj.8428</w:t>
      </w:r>
    </w:p>
    <w:p w14:paraId="761D4D3B"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 xml:space="preserve">Quintero, B. 2014, April 9. </w:t>
      </w:r>
      <w:proofErr w:type="gramStart"/>
      <w:r w:rsidRPr="00557893">
        <w:rPr>
          <w:rFonts w:ascii="Times New Roman" w:eastAsia="Times New Roman" w:hAnsi="Times New Roman" w:cs="Times New Roman"/>
          <w:sz w:val="24"/>
          <w:szCs w:val="24"/>
        </w:rPr>
        <w:t xml:space="preserve">Restoring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Retrieved from</w:t>
      </w:r>
      <w:hyperlink r:id="rId35">
        <w:r w:rsidRPr="00557893">
          <w:rPr>
            <w:rFonts w:ascii="Times New Roman" w:eastAsia="Times New Roman" w:hAnsi="Times New Roman" w:cs="Times New Roman"/>
            <w:sz w:val="24"/>
            <w:szCs w:val="24"/>
          </w:rPr>
          <w:t xml:space="preserve"> </w:t>
        </w:r>
      </w:hyperlink>
      <w:hyperlink r:id="rId36">
        <w:r w:rsidRPr="00557893">
          <w:rPr>
            <w:rFonts w:ascii="Times New Roman" w:eastAsia="Times New Roman" w:hAnsi="Times New Roman" w:cs="Times New Roman"/>
            <w:sz w:val="24"/>
            <w:szCs w:val="24"/>
            <w:u w:val="single"/>
          </w:rPr>
          <w:t>https://isercaribe.org/blog/2014/4/9/restoring-diadema</w:t>
        </w:r>
      </w:hyperlink>
      <w:r w:rsidRPr="00557893">
        <w:rPr>
          <w:rFonts w:ascii="Times New Roman" w:eastAsia="Times New Roman" w:hAnsi="Times New Roman" w:cs="Times New Roman"/>
          <w:sz w:val="24"/>
          <w:szCs w:val="24"/>
        </w:rPr>
        <w:t>.</w:t>
      </w:r>
      <w:proofErr w:type="gramEnd"/>
    </w:p>
    <w:p w14:paraId="5D28D894" w14:textId="6539BB41"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lang w:val="es-PR"/>
        </w:rPr>
        <w:t>Varrella</w:t>
      </w:r>
      <w:proofErr w:type="spellEnd"/>
      <w:r w:rsidRPr="00557893">
        <w:rPr>
          <w:rFonts w:ascii="Times New Roman" w:eastAsia="Times New Roman" w:hAnsi="Times New Roman" w:cs="Times New Roman"/>
          <w:sz w:val="24"/>
          <w:szCs w:val="24"/>
          <w:lang w:val="es-PR"/>
        </w:rPr>
        <w:t xml:space="preserve">, S., Romano, G., Costantini, S., </w:t>
      </w:r>
      <w:proofErr w:type="spellStart"/>
      <w:r w:rsidRPr="00557893">
        <w:rPr>
          <w:rFonts w:ascii="Times New Roman" w:eastAsia="Times New Roman" w:hAnsi="Times New Roman" w:cs="Times New Roman"/>
          <w:sz w:val="24"/>
          <w:szCs w:val="24"/>
          <w:lang w:val="es-PR"/>
        </w:rPr>
        <w:t>Ruocco</w:t>
      </w:r>
      <w:proofErr w:type="spellEnd"/>
      <w:r w:rsidRPr="00557893">
        <w:rPr>
          <w:rFonts w:ascii="Times New Roman" w:eastAsia="Times New Roman" w:hAnsi="Times New Roman" w:cs="Times New Roman"/>
          <w:sz w:val="24"/>
          <w:szCs w:val="24"/>
          <w:lang w:val="es-PR"/>
        </w:rPr>
        <w:t xml:space="preserve">, N., </w:t>
      </w:r>
      <w:proofErr w:type="spellStart"/>
      <w:r w:rsidRPr="00557893">
        <w:rPr>
          <w:rFonts w:ascii="Times New Roman" w:eastAsia="Times New Roman" w:hAnsi="Times New Roman" w:cs="Times New Roman"/>
          <w:sz w:val="24"/>
          <w:szCs w:val="24"/>
          <w:lang w:val="es-PR"/>
        </w:rPr>
        <w:t>Ianora</w:t>
      </w:r>
      <w:proofErr w:type="spellEnd"/>
      <w:r w:rsidRPr="00557893">
        <w:rPr>
          <w:rFonts w:ascii="Times New Roman" w:eastAsia="Times New Roman" w:hAnsi="Times New Roman" w:cs="Times New Roman"/>
          <w:sz w:val="24"/>
          <w:szCs w:val="24"/>
          <w:lang w:val="es-PR"/>
        </w:rPr>
        <w:t xml:space="preserve">, A., Bentley, M. G., &amp; Costantini, M. (2016). </w:t>
      </w:r>
      <w:r w:rsidRPr="00557893">
        <w:rPr>
          <w:rFonts w:ascii="Times New Roman" w:eastAsia="Times New Roman" w:hAnsi="Times New Roman" w:cs="Times New Roman"/>
          <w:sz w:val="24"/>
          <w:szCs w:val="24"/>
        </w:rPr>
        <w:t xml:space="preserve">Toxic Diatom Aldehydes Affect </w:t>
      </w:r>
      <w:proofErr w:type="spellStart"/>
      <w:r w:rsidRPr="00557893">
        <w:rPr>
          <w:rFonts w:ascii="Times New Roman" w:eastAsia="Times New Roman" w:hAnsi="Times New Roman" w:cs="Times New Roman"/>
          <w:sz w:val="24"/>
          <w:szCs w:val="24"/>
        </w:rPr>
        <w:t>Defence</w:t>
      </w:r>
      <w:proofErr w:type="spellEnd"/>
      <w:r w:rsidRPr="00557893">
        <w:rPr>
          <w:rFonts w:ascii="Times New Roman" w:eastAsia="Times New Roman" w:hAnsi="Times New Roman" w:cs="Times New Roman"/>
          <w:sz w:val="24"/>
          <w:szCs w:val="24"/>
        </w:rPr>
        <w:t xml:space="preserve"> Gene Networks in Sea Urchins. </w:t>
      </w:r>
      <w:proofErr w:type="spellStart"/>
      <w:r w:rsidRPr="00557893">
        <w:rPr>
          <w:rFonts w:ascii="Times New Roman" w:eastAsia="Times New Roman" w:hAnsi="Times New Roman" w:cs="Times New Roman"/>
          <w:i/>
          <w:iCs/>
          <w:sz w:val="24"/>
          <w:szCs w:val="24"/>
        </w:rPr>
        <w:t>Plos</w:t>
      </w:r>
      <w:proofErr w:type="spellEnd"/>
      <w:r w:rsidRPr="00557893">
        <w:rPr>
          <w:rFonts w:ascii="Times New Roman" w:eastAsia="Times New Roman" w:hAnsi="Times New Roman" w:cs="Times New Roman"/>
          <w:i/>
          <w:iCs/>
          <w:sz w:val="24"/>
          <w:szCs w:val="24"/>
        </w:rPr>
        <w:t xml:space="preserve"> One</w:t>
      </w:r>
      <w:proofErr w:type="gramStart"/>
      <w:r w:rsidRPr="00557893">
        <w:rPr>
          <w:rFonts w:ascii="Times New Roman" w:eastAsia="Times New Roman" w:hAnsi="Times New Roman" w:cs="Times New Roman"/>
          <w:i/>
          <w:iCs/>
          <w:sz w:val="24"/>
          <w:szCs w:val="24"/>
        </w:rPr>
        <w:t>,11</w:t>
      </w:r>
      <w:proofErr w:type="gramEnd"/>
      <w:r w:rsidRPr="00557893">
        <w:rPr>
          <w:rFonts w:ascii="Times New Roman" w:eastAsia="Times New Roman" w:hAnsi="Times New Roman" w:cs="Times New Roman"/>
          <w:sz w:val="24"/>
          <w:szCs w:val="24"/>
        </w:rPr>
        <w:t>(2). doi:10.1371/journal.pone.0149734</w:t>
      </w:r>
    </w:p>
    <w:p w14:paraId="72D197FC" w14:textId="78748716" w:rsidR="00B354E7" w:rsidRPr="00557893" w:rsidRDefault="00B354E7" w:rsidP="00557893">
      <w:pPr>
        <w:jc w:val="both"/>
        <w:rPr>
          <w:rFonts w:ascii="Times New Roman" w:eastAsia="Times New Roman" w:hAnsi="Times New Roman" w:cs="Times New Roman"/>
          <w:sz w:val="24"/>
          <w:szCs w:val="24"/>
        </w:rPr>
      </w:pPr>
      <w:proofErr w:type="spellStart"/>
      <w:proofErr w:type="gramStart"/>
      <w:r w:rsidRPr="00557893">
        <w:rPr>
          <w:rFonts w:ascii="Times New Roman" w:eastAsia="Times New Roman" w:hAnsi="Times New Roman" w:cs="Times New Roman"/>
          <w:sz w:val="24"/>
          <w:szCs w:val="24"/>
        </w:rPr>
        <w:t>Vázquez-Baeza</w:t>
      </w:r>
      <w:proofErr w:type="spellEnd"/>
      <w:r w:rsidRPr="00557893">
        <w:rPr>
          <w:rFonts w:ascii="Times New Roman" w:eastAsia="Times New Roman" w:hAnsi="Times New Roman" w:cs="Times New Roman"/>
          <w:sz w:val="24"/>
          <w:szCs w:val="24"/>
        </w:rPr>
        <w:t xml:space="preserve">, Y., </w:t>
      </w:r>
      <w:proofErr w:type="spellStart"/>
      <w:r w:rsidRPr="00557893">
        <w:rPr>
          <w:rFonts w:ascii="Times New Roman" w:eastAsia="Times New Roman" w:hAnsi="Times New Roman" w:cs="Times New Roman"/>
          <w:sz w:val="24"/>
          <w:szCs w:val="24"/>
        </w:rPr>
        <w:t>Pirrung</w:t>
      </w:r>
      <w:proofErr w:type="spellEnd"/>
      <w:r w:rsidRPr="00557893">
        <w:rPr>
          <w:rFonts w:ascii="Times New Roman" w:eastAsia="Times New Roman" w:hAnsi="Times New Roman" w:cs="Times New Roman"/>
          <w:sz w:val="24"/>
          <w:szCs w:val="24"/>
        </w:rPr>
        <w:t>, M., Gonzalez, A., &amp; Knight, R. (2013).</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EMPeror</w:t>
      </w:r>
      <w:proofErr w:type="spellEnd"/>
      <w:r w:rsidRPr="00557893">
        <w:rPr>
          <w:rFonts w:ascii="Times New Roman" w:eastAsia="Times New Roman" w:hAnsi="Times New Roman" w:cs="Times New Roman"/>
          <w:sz w:val="24"/>
          <w:szCs w:val="24"/>
        </w:rPr>
        <w:t xml:space="preserve">: A tool for visualizing high-throughput microbial community data. </w:t>
      </w:r>
      <w:proofErr w:type="spellStart"/>
      <w:proofErr w:type="gramStart"/>
      <w:r w:rsidRPr="00557893">
        <w:rPr>
          <w:rFonts w:ascii="Times New Roman" w:eastAsia="Times New Roman" w:hAnsi="Times New Roman" w:cs="Times New Roman"/>
          <w:sz w:val="24"/>
          <w:szCs w:val="24"/>
        </w:rPr>
        <w:t>GigaScience</w:t>
      </w:r>
      <w:proofErr w:type="spellEnd"/>
      <w:r w:rsidRPr="00557893">
        <w:rPr>
          <w:rFonts w:ascii="Times New Roman" w:eastAsia="Times New Roman" w:hAnsi="Times New Roman" w:cs="Times New Roman"/>
          <w:sz w:val="24"/>
          <w:szCs w:val="24"/>
        </w:rPr>
        <w:t>, 2(1), 16.</w:t>
      </w:r>
      <w:proofErr w:type="gram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doi</w:t>
      </w:r>
      <w:proofErr w:type="spellEnd"/>
      <w:proofErr w:type="gramEnd"/>
      <w:r w:rsidRPr="00557893">
        <w:rPr>
          <w:rFonts w:ascii="Times New Roman" w:eastAsia="Times New Roman" w:hAnsi="Times New Roman" w:cs="Times New Roman"/>
          <w:sz w:val="24"/>
          <w:szCs w:val="24"/>
        </w:rPr>
        <w:t>: 10.1186/2047-217X-2-16.</w:t>
      </w:r>
    </w:p>
    <w:p w14:paraId="03098142" w14:textId="3742F093" w:rsidR="00A074CA" w:rsidRPr="00557893" w:rsidRDefault="00AB4E4E"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Watkins, W. D., &amp;amp; </w:t>
      </w:r>
      <w:proofErr w:type="spellStart"/>
      <w:r w:rsidRPr="00557893">
        <w:rPr>
          <w:rFonts w:ascii="Times New Roman" w:eastAsia="Times New Roman" w:hAnsi="Times New Roman" w:cs="Times New Roman"/>
          <w:sz w:val="24"/>
          <w:szCs w:val="24"/>
        </w:rPr>
        <w:t>Cabelli</w:t>
      </w:r>
      <w:proofErr w:type="spellEnd"/>
      <w:r w:rsidRPr="00557893">
        <w:rPr>
          <w:rFonts w:ascii="Times New Roman" w:eastAsia="Times New Roman" w:hAnsi="Times New Roman" w:cs="Times New Roman"/>
          <w:sz w:val="24"/>
          <w:szCs w:val="24"/>
        </w:rPr>
        <w:t>, V. J. (1985).</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Effect of fecal pollution on Vibrio parahaemolyticus densities in an estuarine environment.</w:t>
      </w:r>
      <w:proofErr w:type="gramEnd"/>
      <w:r w:rsidRPr="00557893">
        <w:rPr>
          <w:rFonts w:ascii="Times New Roman" w:eastAsia="Times New Roman" w:hAnsi="Times New Roman" w:cs="Times New Roman"/>
          <w:sz w:val="24"/>
          <w:szCs w:val="24"/>
        </w:rPr>
        <w:t xml:space="preserve"> Applied and Environmental Microbiology, 49(5), 1307-1313. doi:10.1128/aem.49.5.1307-1313.1985</w:t>
      </w:r>
    </w:p>
    <w:p w14:paraId="1EB06C23" w14:textId="09C6F58C"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Zhang, W., </w:t>
      </w:r>
      <w:proofErr w:type="spellStart"/>
      <w:r w:rsidRPr="00557893">
        <w:rPr>
          <w:rFonts w:ascii="Times New Roman" w:eastAsia="Times New Roman" w:hAnsi="Times New Roman" w:cs="Times New Roman"/>
          <w:sz w:val="24"/>
          <w:szCs w:val="24"/>
        </w:rPr>
        <w:t>Lv</w:t>
      </w:r>
      <w:proofErr w:type="spellEnd"/>
      <w:r w:rsidRPr="00557893">
        <w:rPr>
          <w:rFonts w:ascii="Times New Roman" w:eastAsia="Times New Roman" w:hAnsi="Times New Roman" w:cs="Times New Roman"/>
          <w:sz w:val="24"/>
          <w:szCs w:val="24"/>
        </w:rPr>
        <w:t>, Z., Li, C., Sun, Y., Jiang, H., Zhao, M</w:t>
      </w:r>
      <w:proofErr w:type="gramStart"/>
      <w:r w:rsidRPr="00557893">
        <w:rPr>
          <w:rFonts w:ascii="Times New Roman" w:eastAsia="Times New Roman" w:hAnsi="Times New Roman" w:cs="Times New Roman"/>
          <w:sz w:val="24"/>
          <w:szCs w:val="24"/>
        </w:rPr>
        <w:t>., . . .</w:t>
      </w:r>
      <w:proofErr w:type="gramEnd"/>
      <w:r w:rsidRPr="00557893">
        <w:rPr>
          <w:rFonts w:ascii="Times New Roman" w:eastAsia="Times New Roman" w:hAnsi="Times New Roman" w:cs="Times New Roman"/>
          <w:sz w:val="24"/>
          <w:szCs w:val="24"/>
        </w:rPr>
        <w:t xml:space="preserve"> Chang, Y. (2019). Transcriptome profiling reveals key roles of phagosome and NOD-like receptor pathway in spotting diseased Strongylocentrotus intermedius. </w:t>
      </w:r>
      <w:r w:rsidRPr="00557893">
        <w:rPr>
          <w:rFonts w:ascii="Times New Roman" w:eastAsia="Times New Roman" w:hAnsi="Times New Roman" w:cs="Times New Roman"/>
          <w:i/>
          <w:iCs/>
          <w:sz w:val="24"/>
          <w:szCs w:val="24"/>
        </w:rPr>
        <w:t>Fish &amp; Shellfish Immunology</w:t>
      </w:r>
      <w:proofErr w:type="gramStart"/>
      <w:r w:rsidRPr="00557893">
        <w:rPr>
          <w:rFonts w:ascii="Times New Roman" w:eastAsia="Times New Roman" w:hAnsi="Times New Roman" w:cs="Times New Roman"/>
          <w:i/>
          <w:iCs/>
          <w:sz w:val="24"/>
          <w:szCs w:val="24"/>
        </w:rPr>
        <w:t>,84</w:t>
      </w:r>
      <w:proofErr w:type="gramEnd"/>
      <w:r w:rsidRPr="00557893">
        <w:rPr>
          <w:rFonts w:ascii="Times New Roman" w:eastAsia="Times New Roman" w:hAnsi="Times New Roman" w:cs="Times New Roman"/>
          <w:sz w:val="24"/>
          <w:szCs w:val="24"/>
        </w:rPr>
        <w:t>, 521-531. doi:10.1016/j.fsi.2018.10.042</w:t>
      </w:r>
    </w:p>
    <w:p w14:paraId="30C6AF09" w14:textId="51B357EE" w:rsidR="00497CE6" w:rsidRPr="00557893" w:rsidRDefault="00497CE6"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 xml:space="preserve">Zhao, J., Ling, Y., Zhang, R., </w:t>
      </w:r>
      <w:proofErr w:type="spellStart"/>
      <w:r w:rsidRPr="00557893">
        <w:rPr>
          <w:rFonts w:ascii="Times New Roman" w:eastAsia="Times New Roman" w:hAnsi="Times New Roman" w:cs="Times New Roman"/>
          <w:sz w:val="24"/>
          <w:szCs w:val="24"/>
        </w:rPr>
        <w:t>Ke</w:t>
      </w:r>
      <w:proofErr w:type="spellEnd"/>
      <w:r w:rsidRPr="00557893">
        <w:rPr>
          <w:rFonts w:ascii="Times New Roman" w:eastAsia="Times New Roman" w:hAnsi="Times New Roman" w:cs="Times New Roman"/>
          <w:sz w:val="24"/>
          <w:szCs w:val="24"/>
        </w:rPr>
        <w:t>, C., &amp;amp; Hong, G. (2018).</w:t>
      </w:r>
      <w:proofErr w:type="gram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 xml:space="preserve">Effects of dietary supplementation of probiotics on growth, immune responses, and gut microbiome of the abalone </w:t>
      </w:r>
      <w:proofErr w:type="spellStart"/>
      <w:r w:rsidRPr="00557893">
        <w:rPr>
          <w:rFonts w:ascii="Times New Roman" w:eastAsia="Times New Roman" w:hAnsi="Times New Roman" w:cs="Times New Roman"/>
          <w:sz w:val="24"/>
          <w:szCs w:val="24"/>
        </w:rPr>
        <w:t>Haliotis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diversicolor</w:t>
      </w:r>
      <w:proofErr w:type="spellEnd"/>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Aquaculture, 493, 289-295. doi:10.1016/j.aquaculture.2018.05.011</w:t>
      </w:r>
    </w:p>
    <w:p w14:paraId="418835A7" w14:textId="7131462B" w:rsidR="00123A36" w:rsidRPr="00557893" w:rsidRDefault="00123A36" w:rsidP="00557893">
      <w:pPr>
        <w:jc w:val="both"/>
        <w:rPr>
          <w:rFonts w:ascii="Times New Roman" w:hAnsi="Times New Roman" w:cs="Times New Roman"/>
          <w:sz w:val="24"/>
          <w:szCs w:val="24"/>
        </w:rPr>
      </w:pPr>
    </w:p>
    <w:p w14:paraId="16342F1F" w14:textId="6B00666B" w:rsidR="004B60FD" w:rsidRPr="00557893" w:rsidRDefault="004B60FD" w:rsidP="00557893">
      <w:pPr>
        <w:jc w:val="both"/>
        <w:rPr>
          <w:rFonts w:ascii="Times New Roman" w:hAnsi="Times New Roman" w:cs="Times New Roman"/>
          <w:sz w:val="24"/>
          <w:szCs w:val="24"/>
        </w:rPr>
      </w:pPr>
    </w:p>
    <w:p w14:paraId="09660385" w14:textId="29A1C77B" w:rsidR="004B60FD" w:rsidRPr="00557893" w:rsidRDefault="004B60FD" w:rsidP="00557893">
      <w:pPr>
        <w:jc w:val="both"/>
        <w:rPr>
          <w:rFonts w:ascii="Times New Roman" w:hAnsi="Times New Roman" w:cs="Times New Roman"/>
          <w:sz w:val="24"/>
          <w:szCs w:val="24"/>
        </w:rPr>
      </w:pPr>
    </w:p>
    <w:p w14:paraId="3E6E7C12" w14:textId="2F9A95D5" w:rsidR="004B60FD" w:rsidRPr="00557893" w:rsidRDefault="004B60FD" w:rsidP="00557893">
      <w:pPr>
        <w:jc w:val="both"/>
        <w:rPr>
          <w:rFonts w:ascii="Times New Roman" w:hAnsi="Times New Roman" w:cs="Times New Roman"/>
          <w:sz w:val="24"/>
          <w:szCs w:val="24"/>
        </w:rPr>
      </w:pPr>
    </w:p>
    <w:p w14:paraId="5872D74E" w14:textId="48BABDC0" w:rsidR="004B60FD" w:rsidRPr="00557893" w:rsidRDefault="004B60FD" w:rsidP="00557893">
      <w:pPr>
        <w:jc w:val="both"/>
        <w:rPr>
          <w:rFonts w:ascii="Times New Roman" w:hAnsi="Times New Roman" w:cs="Times New Roman"/>
          <w:sz w:val="24"/>
          <w:szCs w:val="24"/>
        </w:rPr>
      </w:pPr>
    </w:p>
    <w:p w14:paraId="3F0E569A" w14:textId="241D2258" w:rsidR="004B60FD" w:rsidRPr="00557893" w:rsidRDefault="004B60FD" w:rsidP="00557893">
      <w:pPr>
        <w:jc w:val="both"/>
        <w:rPr>
          <w:rFonts w:ascii="Times New Roman" w:hAnsi="Times New Roman" w:cs="Times New Roman"/>
          <w:sz w:val="24"/>
          <w:szCs w:val="24"/>
        </w:rPr>
      </w:pPr>
    </w:p>
    <w:p w14:paraId="0CBB5FFD" w14:textId="0B5E3478" w:rsidR="004B60FD" w:rsidRPr="00557893" w:rsidRDefault="004B60FD" w:rsidP="00557893">
      <w:pPr>
        <w:jc w:val="both"/>
        <w:rPr>
          <w:rFonts w:ascii="Times New Roman" w:hAnsi="Times New Roman" w:cs="Times New Roman"/>
          <w:sz w:val="24"/>
          <w:szCs w:val="24"/>
        </w:rPr>
      </w:pPr>
    </w:p>
    <w:p w14:paraId="380FA4FA" w14:textId="1F9BF031" w:rsidR="004B60FD" w:rsidRDefault="004B60FD" w:rsidP="00557893">
      <w:pPr>
        <w:jc w:val="both"/>
        <w:rPr>
          <w:rFonts w:ascii="Times New Roman" w:hAnsi="Times New Roman" w:cs="Times New Roman"/>
          <w:sz w:val="24"/>
          <w:szCs w:val="24"/>
        </w:rPr>
      </w:pPr>
    </w:p>
    <w:p w14:paraId="3C5A4731" w14:textId="6E69EFE6" w:rsidR="008210EB" w:rsidRDefault="008210EB" w:rsidP="00557893">
      <w:pPr>
        <w:jc w:val="both"/>
        <w:rPr>
          <w:rFonts w:ascii="Times New Roman" w:hAnsi="Times New Roman" w:cs="Times New Roman"/>
          <w:sz w:val="24"/>
          <w:szCs w:val="24"/>
        </w:rPr>
      </w:pPr>
    </w:p>
    <w:p w14:paraId="7125473C" w14:textId="6F70AE67" w:rsidR="008210EB" w:rsidRDefault="008210EB" w:rsidP="00557893">
      <w:pPr>
        <w:jc w:val="both"/>
        <w:rPr>
          <w:rFonts w:ascii="Times New Roman" w:hAnsi="Times New Roman" w:cs="Times New Roman"/>
          <w:sz w:val="24"/>
          <w:szCs w:val="24"/>
        </w:rPr>
      </w:pPr>
    </w:p>
    <w:p w14:paraId="50DF9489" w14:textId="2C5233FF" w:rsidR="00C55E10" w:rsidRDefault="00C55E10" w:rsidP="00557893">
      <w:pPr>
        <w:jc w:val="both"/>
        <w:rPr>
          <w:rFonts w:ascii="Times New Roman" w:hAnsi="Times New Roman" w:cs="Times New Roman"/>
          <w:sz w:val="24"/>
          <w:szCs w:val="24"/>
        </w:rPr>
      </w:pPr>
    </w:p>
    <w:p w14:paraId="68A18A83" w14:textId="184BAB5E" w:rsidR="00C55E10" w:rsidRDefault="00C55E10" w:rsidP="00557893">
      <w:pPr>
        <w:jc w:val="both"/>
        <w:rPr>
          <w:rFonts w:ascii="Times New Roman" w:hAnsi="Times New Roman" w:cs="Times New Roman"/>
          <w:sz w:val="24"/>
          <w:szCs w:val="24"/>
        </w:rPr>
      </w:pPr>
    </w:p>
    <w:p w14:paraId="29F9FE94" w14:textId="76A84DE7" w:rsidR="00C55E10" w:rsidRDefault="00C55E10" w:rsidP="00557893">
      <w:pPr>
        <w:jc w:val="both"/>
        <w:rPr>
          <w:rFonts w:ascii="Times New Roman" w:hAnsi="Times New Roman" w:cs="Times New Roman"/>
          <w:sz w:val="24"/>
          <w:szCs w:val="24"/>
        </w:rPr>
      </w:pPr>
    </w:p>
    <w:p w14:paraId="31C18477" w14:textId="68039249" w:rsidR="00C55E10" w:rsidRDefault="00C55E10" w:rsidP="00557893">
      <w:pPr>
        <w:jc w:val="both"/>
        <w:rPr>
          <w:rFonts w:ascii="Times New Roman" w:hAnsi="Times New Roman" w:cs="Times New Roman"/>
          <w:sz w:val="24"/>
          <w:szCs w:val="24"/>
        </w:rPr>
      </w:pPr>
    </w:p>
    <w:p w14:paraId="6C0FD82D" w14:textId="77777777" w:rsidR="00C55E10" w:rsidRDefault="00C55E10" w:rsidP="00557893">
      <w:pPr>
        <w:jc w:val="both"/>
        <w:rPr>
          <w:rFonts w:ascii="Times New Roman" w:hAnsi="Times New Roman" w:cs="Times New Roman"/>
          <w:sz w:val="24"/>
          <w:szCs w:val="24"/>
        </w:rPr>
      </w:pPr>
    </w:p>
    <w:p w14:paraId="4972E04A" w14:textId="77777777" w:rsidR="00113309" w:rsidRPr="00557893" w:rsidRDefault="00113309" w:rsidP="00557893">
      <w:pPr>
        <w:jc w:val="both"/>
        <w:rPr>
          <w:rFonts w:ascii="Times New Roman" w:hAnsi="Times New Roman" w:cs="Times New Roman"/>
          <w:sz w:val="24"/>
          <w:szCs w:val="24"/>
        </w:rPr>
      </w:pPr>
    </w:p>
    <w:p w14:paraId="19C594F2" w14:textId="36E53880" w:rsidR="00113309" w:rsidRPr="00C55E10" w:rsidRDefault="00123A36" w:rsidP="00557893">
      <w:pPr>
        <w:jc w:val="both"/>
        <w:rPr>
          <w:rFonts w:ascii="Times New Roman" w:hAnsi="Times New Roman" w:cs="Times New Roman"/>
          <w:b/>
          <w:sz w:val="24"/>
          <w:szCs w:val="24"/>
        </w:rPr>
      </w:pPr>
      <w:r w:rsidRPr="00F967B1">
        <w:rPr>
          <w:rFonts w:ascii="Times New Roman" w:hAnsi="Times New Roman" w:cs="Times New Roman"/>
          <w:b/>
          <w:sz w:val="24"/>
          <w:szCs w:val="24"/>
        </w:rPr>
        <w:t>Appendix</w:t>
      </w:r>
    </w:p>
    <w:p w14:paraId="3E5E5265" w14:textId="0AD1F842" w:rsidR="0005718C" w:rsidRPr="00557893" w:rsidRDefault="0005718C" w:rsidP="00557893">
      <w:pPr>
        <w:jc w:val="both"/>
        <w:rPr>
          <w:rFonts w:ascii="Times New Roman" w:hAnsi="Times New Roman" w:cs="Times New Roman"/>
          <w:bCs/>
          <w:sz w:val="24"/>
          <w:szCs w:val="24"/>
        </w:rPr>
      </w:pPr>
      <w:r w:rsidRPr="00557893">
        <w:rPr>
          <w:rFonts w:ascii="Times New Roman" w:hAnsi="Times New Roman" w:cs="Times New Roman"/>
          <w:bCs/>
          <w:noProof/>
          <w:sz w:val="24"/>
          <w:szCs w:val="24"/>
        </w:rPr>
        <w:drawing>
          <wp:inline distT="0" distB="0" distL="0" distR="0" wp14:anchorId="6747E418" wp14:editId="649031C3">
            <wp:extent cx="5619750" cy="3215640"/>
            <wp:effectExtent l="0" t="0" r="0" b="3810"/>
            <wp:docPr id="12" name="Chart 1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0182FF-32B8-4549-A6AA-7AC2F6C98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A54D467" w14:textId="3B0C3EBF" w:rsidR="00CD4F6B" w:rsidRPr="00557893" w:rsidRDefault="00161C4F" w:rsidP="00557893">
      <w:pPr>
        <w:jc w:val="both"/>
        <w:rPr>
          <w:rFonts w:ascii="Times New Roman" w:eastAsia="Times New Roman" w:hAnsi="Times New Roman" w:cs="Times New Roman"/>
          <w:sz w:val="24"/>
          <w:szCs w:val="24"/>
          <w:lang w:val="en"/>
        </w:rPr>
      </w:pPr>
      <w:commentRangeStart w:id="216"/>
      <w:proofErr w:type="gramStart"/>
      <w:r w:rsidRPr="00821F29">
        <w:rPr>
          <w:rFonts w:ascii="Times New Roman" w:hAnsi="Times New Roman" w:cs="Times New Roman"/>
          <w:b/>
          <w:sz w:val="24"/>
          <w:szCs w:val="24"/>
        </w:rPr>
        <w:t>Figure 1</w:t>
      </w:r>
      <w:del w:id="217" w:author="Juan C. Martínez Cruzado" w:date="2020-11-30T11:08:00Z">
        <w:r w:rsidR="00821F29" w:rsidRPr="00821F29" w:rsidDel="00A95FC9">
          <w:rPr>
            <w:rFonts w:ascii="Times New Roman" w:hAnsi="Times New Roman" w:cs="Times New Roman"/>
            <w:b/>
            <w:sz w:val="24"/>
            <w:szCs w:val="24"/>
          </w:rPr>
          <w:delText>1</w:delText>
        </w:r>
      </w:del>
      <w:ins w:id="218" w:author="Juan C. Martínez Cruzado" w:date="2020-11-30T11:08:00Z">
        <w:r w:rsidR="00A95FC9">
          <w:rPr>
            <w:rFonts w:ascii="Times New Roman" w:hAnsi="Times New Roman" w:cs="Times New Roman"/>
            <w:b/>
            <w:sz w:val="24"/>
            <w:szCs w:val="24"/>
          </w:rPr>
          <w:t>2</w:t>
        </w:r>
      </w:ins>
      <w:r w:rsidRPr="00557893">
        <w:rPr>
          <w:rFonts w:ascii="Times New Roman" w:hAnsi="Times New Roman" w:cs="Times New Roman"/>
          <w:bCs/>
          <w:sz w:val="24"/>
          <w:szCs w:val="24"/>
        </w:rPr>
        <w:t>.</w:t>
      </w:r>
      <w:proofErr w:type="gramEnd"/>
      <w:r w:rsidR="0005718C" w:rsidRPr="00557893">
        <w:rPr>
          <w:rFonts w:ascii="Times New Roman" w:hAnsi="Times New Roman" w:cs="Times New Roman"/>
          <w:bCs/>
          <w:sz w:val="24"/>
          <w:szCs w:val="24"/>
        </w:rPr>
        <w:t xml:space="preserve"> </w:t>
      </w:r>
      <w:commentRangeEnd w:id="216"/>
      <w:r w:rsidR="00A95FC9">
        <w:rPr>
          <w:rStyle w:val="CommentReference"/>
        </w:rPr>
        <w:commentReference w:id="216"/>
      </w:r>
      <w:r w:rsidR="0005718C" w:rsidRPr="00557893">
        <w:rPr>
          <w:rFonts w:ascii="Times New Roman" w:hAnsi="Times New Roman" w:cs="Times New Roman"/>
          <w:sz w:val="24"/>
          <w:szCs w:val="24"/>
        </w:rPr>
        <w:t xml:space="preserve">This table shows the amount of sea </w:t>
      </w:r>
      <w:r w:rsidR="00CA14AC" w:rsidRPr="00557893">
        <w:rPr>
          <w:rFonts w:ascii="Times New Roman" w:hAnsi="Times New Roman" w:cs="Times New Roman"/>
          <w:sz w:val="24"/>
          <w:szCs w:val="24"/>
        </w:rPr>
        <w:t>urchins</w:t>
      </w:r>
      <w:r w:rsidR="0005718C" w:rsidRPr="00557893">
        <w:rPr>
          <w:rFonts w:ascii="Times New Roman" w:hAnsi="Times New Roman" w:cs="Times New Roman"/>
          <w:sz w:val="24"/>
          <w:szCs w:val="24"/>
        </w:rPr>
        <w:t xml:space="preserve"> collect</w:t>
      </w:r>
      <w:r w:rsidR="00CA14AC" w:rsidRPr="00557893">
        <w:rPr>
          <w:rFonts w:ascii="Times New Roman" w:hAnsi="Times New Roman" w:cs="Times New Roman"/>
          <w:sz w:val="24"/>
          <w:szCs w:val="24"/>
        </w:rPr>
        <w:t>ed</w:t>
      </w:r>
      <w:r w:rsidR="0005718C" w:rsidRPr="00557893">
        <w:rPr>
          <w:rFonts w:ascii="Times New Roman" w:hAnsi="Times New Roman" w:cs="Times New Roman"/>
          <w:sz w:val="24"/>
          <w:szCs w:val="24"/>
        </w:rPr>
        <w:t xml:space="preserve"> </w:t>
      </w:r>
      <w:r w:rsidR="00CA14AC" w:rsidRPr="00557893">
        <w:rPr>
          <w:rFonts w:ascii="Times New Roman" w:hAnsi="Times New Roman" w:cs="Times New Roman"/>
          <w:sz w:val="24"/>
          <w:szCs w:val="24"/>
        </w:rPr>
        <w:t>in each</w:t>
      </w:r>
      <w:r w:rsidR="0005718C" w:rsidRPr="00557893">
        <w:rPr>
          <w:rFonts w:ascii="Times New Roman" w:hAnsi="Times New Roman" w:cs="Times New Roman"/>
          <w:sz w:val="24"/>
          <w:szCs w:val="24"/>
        </w:rPr>
        <w:t xml:space="preserve"> proportion category. </w:t>
      </w:r>
      <w:r w:rsidR="0005718C" w:rsidRPr="00557893">
        <w:rPr>
          <w:rFonts w:ascii="Times New Roman" w:eastAsia="Times New Roman" w:hAnsi="Times New Roman" w:cs="Times New Roman"/>
          <w:sz w:val="24"/>
          <w:szCs w:val="24"/>
        </w:rPr>
        <w:t>Animal body diameter size was categorized by small (1.5 - 2 in), medium (2.5 - 3 in) and large (3.5 - 4.5 in</w:t>
      </w:r>
      <w:r w:rsidR="00CD4F6B" w:rsidRPr="00557893">
        <w:rPr>
          <w:rFonts w:ascii="Times New Roman" w:eastAsia="Times New Roman" w:hAnsi="Times New Roman" w:cs="Times New Roman"/>
          <w:sz w:val="24"/>
          <w:szCs w:val="24"/>
        </w:rPr>
        <w:t>). The amount of sea urchins per category were</w:t>
      </w:r>
      <w:r w:rsidR="00CD4F6B" w:rsidRPr="00557893">
        <w:rPr>
          <w:rFonts w:ascii="Times New Roman" w:eastAsia="Times New Roman" w:hAnsi="Times New Roman" w:cs="Times New Roman"/>
          <w:sz w:val="24"/>
          <w:szCs w:val="24"/>
          <w:lang w:val="en"/>
        </w:rPr>
        <w:t xml:space="preserve"> </w:t>
      </w:r>
      <w:r w:rsidR="00113309" w:rsidRPr="00557893">
        <w:rPr>
          <w:rFonts w:ascii="Times New Roman" w:eastAsia="Times New Roman" w:hAnsi="Times New Roman" w:cs="Times New Roman"/>
          <w:sz w:val="24"/>
          <w:szCs w:val="24"/>
          <w:lang w:val="en"/>
        </w:rPr>
        <w:t xml:space="preserve">10 small, 27 </w:t>
      </w:r>
      <w:proofErr w:type="gramStart"/>
      <w:r w:rsidR="00113309" w:rsidRPr="00557893">
        <w:rPr>
          <w:rFonts w:ascii="Times New Roman" w:eastAsia="Times New Roman" w:hAnsi="Times New Roman" w:cs="Times New Roman"/>
          <w:sz w:val="24"/>
          <w:szCs w:val="24"/>
          <w:lang w:val="en"/>
        </w:rPr>
        <w:t>medium,</w:t>
      </w:r>
      <w:proofErr w:type="gramEnd"/>
      <w:r w:rsidR="00113309" w:rsidRPr="00557893">
        <w:rPr>
          <w:rFonts w:ascii="Times New Roman" w:eastAsia="Times New Roman" w:hAnsi="Times New Roman" w:cs="Times New Roman"/>
          <w:sz w:val="24"/>
          <w:szCs w:val="24"/>
          <w:lang w:val="en"/>
        </w:rPr>
        <w:t xml:space="preserve"> and 3 large.</w:t>
      </w:r>
    </w:p>
    <w:p w14:paraId="655A2FC0" w14:textId="77777777" w:rsidR="00B82E81" w:rsidRPr="00557893" w:rsidRDefault="00B82E81" w:rsidP="00557893">
      <w:pPr>
        <w:jc w:val="both"/>
        <w:rPr>
          <w:rFonts w:ascii="Times New Roman" w:hAnsi="Times New Roman" w:cs="Times New Roman"/>
          <w:bCs/>
          <w:sz w:val="24"/>
          <w:szCs w:val="24"/>
        </w:rPr>
      </w:pPr>
    </w:p>
    <w:p w14:paraId="60CE377B" w14:textId="77777777" w:rsidR="00B82E81" w:rsidRPr="00557893" w:rsidRDefault="00B82E81" w:rsidP="00557893">
      <w:pPr>
        <w:jc w:val="both"/>
        <w:rPr>
          <w:rFonts w:ascii="Times New Roman" w:hAnsi="Times New Roman" w:cs="Times New Roman"/>
          <w:bCs/>
          <w:sz w:val="24"/>
          <w:szCs w:val="24"/>
        </w:rPr>
      </w:pPr>
    </w:p>
    <w:p w14:paraId="65D2BB53" w14:textId="4FE6B583" w:rsidR="002452DA" w:rsidRPr="00557893" w:rsidRDefault="002452D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61BF878" wp14:editId="0448C838">
            <wp:extent cx="5934075" cy="33337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6F032E9" w14:textId="380AC269" w:rsidR="00113309" w:rsidRPr="00557893" w:rsidRDefault="002452D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The Puerto Rico h</w:t>
      </w:r>
      <w:r w:rsidR="00B2098D" w:rsidRPr="00557893">
        <w:rPr>
          <w:rFonts w:ascii="Times New Roman" w:hAnsi="Times New Roman" w:cs="Times New Roman"/>
          <w:sz w:val="24"/>
          <w:szCs w:val="24"/>
        </w:rPr>
        <w:t>a</w:t>
      </w:r>
      <w:r w:rsidRPr="00557893">
        <w:rPr>
          <w:rFonts w:ascii="Times New Roman" w:hAnsi="Times New Roman" w:cs="Times New Roman"/>
          <w:sz w:val="24"/>
          <w:szCs w:val="24"/>
        </w:rPr>
        <w:t xml:space="preserve">bitat of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in Playa </w:t>
      </w:r>
      <w:proofErr w:type="spellStart"/>
      <w:r w:rsidRPr="00557893">
        <w:rPr>
          <w:rFonts w:ascii="Times New Roman" w:hAnsi="Times New Roman" w:cs="Times New Roman"/>
          <w:sz w:val="24"/>
          <w:szCs w:val="24"/>
        </w:rPr>
        <w:t>Tamarindo</w:t>
      </w:r>
      <w:proofErr w:type="spellEnd"/>
      <w:r w:rsidRPr="00557893">
        <w:rPr>
          <w:rFonts w:ascii="Times New Roman" w:hAnsi="Times New Roman" w:cs="Times New Roman"/>
          <w:sz w:val="24"/>
          <w:szCs w:val="24"/>
        </w:rPr>
        <w:t xml:space="preserve"> in </w:t>
      </w:r>
      <w:proofErr w:type="spellStart"/>
      <w:r w:rsidRPr="00557893">
        <w:rPr>
          <w:rFonts w:ascii="Times New Roman" w:hAnsi="Times New Roman" w:cs="Times New Roman"/>
          <w:sz w:val="24"/>
          <w:szCs w:val="24"/>
        </w:rPr>
        <w:t>Culebras</w:t>
      </w:r>
      <w:proofErr w:type="spellEnd"/>
      <w:r w:rsidRPr="00557893">
        <w:rPr>
          <w:rFonts w:ascii="Times New Roman" w:hAnsi="Times New Roman" w:cs="Times New Roman"/>
          <w:sz w:val="24"/>
          <w:szCs w:val="24"/>
        </w:rPr>
        <w:t xml:space="preserve"> Puerto Rico.</w:t>
      </w:r>
      <w:proofErr w:type="gramEnd"/>
      <w:r w:rsidRPr="00557893">
        <w:rPr>
          <w:rFonts w:ascii="Times New Roman" w:hAnsi="Times New Roman" w:cs="Times New Roman"/>
          <w:sz w:val="24"/>
          <w:szCs w:val="24"/>
        </w:rPr>
        <w:t xml:space="preserve"> This photo shows Playa Tamarindo in Culebra, Puerto Rico</w:t>
      </w:r>
      <w:r w:rsidR="00AA1CB6" w:rsidRPr="00557893">
        <w:rPr>
          <w:rFonts w:ascii="Times New Roman" w:hAnsi="Times New Roman" w:cs="Times New Roman"/>
          <w:sz w:val="24"/>
          <w:szCs w:val="24"/>
        </w:rPr>
        <w:t xml:space="preserve"> were a natural reserve is located. </w:t>
      </w:r>
    </w:p>
    <w:p w14:paraId="5698BA07" w14:textId="6C518F44" w:rsidR="00A04864" w:rsidRPr="00557893" w:rsidRDefault="00A04864"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650B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65pt;height:228.9pt" o:ole="">
            <v:imagedata r:id="rId39" o:title=""/>
          </v:shape>
          <o:OLEObject Type="Embed" ProgID="AcroExch.Document.DC" ShapeID="_x0000_i1025" DrawAspect="Content" ObjectID="_1668240064" r:id="rId40"/>
        </w:object>
      </w:r>
    </w:p>
    <w:p w14:paraId="65FED567" w14:textId="0A39E039" w:rsidR="00113309" w:rsidRPr="00557893" w:rsidRDefault="00A0486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3</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w:t>
      </w:r>
      <w:del w:id="219" w:author="Juan C. Martínez Cruzado" w:date="2020-11-30T11:06:00Z">
        <w:r w:rsidRPr="00557893" w:rsidDel="00A95FC9">
          <w:rPr>
            <w:rFonts w:ascii="Times New Roman" w:hAnsi="Times New Roman" w:cs="Times New Roman"/>
            <w:sz w:val="24"/>
            <w:szCs w:val="24"/>
          </w:rPr>
          <w:delText xml:space="preserve">This figure shows </w:delText>
        </w:r>
      </w:del>
      <w:del w:id="220" w:author="Juan C. Martínez Cruzado" w:date="2020-11-30T11:05:00Z">
        <w:r w:rsidRPr="00557893" w:rsidDel="00A95FC9">
          <w:rPr>
            <w:rFonts w:ascii="Times New Roman" w:hAnsi="Times New Roman" w:cs="Times New Roman"/>
            <w:sz w:val="24"/>
            <w:szCs w:val="24"/>
          </w:rPr>
          <w:delText xml:space="preserve">the </w:delText>
        </w:r>
      </w:del>
      <w:ins w:id="221" w:author="Juan C. Martínez Cruzado" w:date="2020-11-30T11:05:00Z">
        <w:r w:rsidR="00A95FC9">
          <w:rPr>
            <w:rFonts w:ascii="Times New Roman" w:hAnsi="Times New Roman" w:cs="Times New Roman"/>
            <w:sz w:val="24"/>
            <w:szCs w:val="24"/>
          </w:rPr>
          <w:t>N</w:t>
        </w:r>
      </w:ins>
      <w:del w:id="222" w:author="Juan C. Martínez Cruzado" w:date="2020-11-30T11:05:00Z">
        <w:r w:rsidRPr="00557893" w:rsidDel="00A95FC9">
          <w:rPr>
            <w:rFonts w:ascii="Times New Roman" w:hAnsi="Times New Roman" w:cs="Times New Roman"/>
            <w:sz w:val="24"/>
            <w:szCs w:val="24"/>
          </w:rPr>
          <w:delText>n</w:delText>
        </w:r>
      </w:del>
      <w:r w:rsidRPr="00557893">
        <w:rPr>
          <w:rFonts w:ascii="Times New Roman" w:hAnsi="Times New Roman" w:cs="Times New Roman"/>
          <w:sz w:val="24"/>
          <w:szCs w:val="24"/>
        </w:rPr>
        <w:t xml:space="preserve">umber of features found in the samples and the frequency per feature found. There </w:t>
      </w:r>
      <w:proofErr w:type="gramStart"/>
      <w:r w:rsidR="00AA1CB6" w:rsidRPr="00557893">
        <w:rPr>
          <w:rFonts w:ascii="Times New Roman" w:hAnsi="Times New Roman" w:cs="Times New Roman"/>
          <w:sz w:val="24"/>
          <w:szCs w:val="24"/>
        </w:rPr>
        <w:t>was</w:t>
      </w:r>
      <w:proofErr w:type="gramEnd"/>
      <w:r w:rsidRPr="00557893">
        <w:rPr>
          <w:rFonts w:ascii="Times New Roman" w:hAnsi="Times New Roman" w:cs="Times New Roman"/>
          <w:sz w:val="24"/>
          <w:szCs w:val="24"/>
        </w:rPr>
        <w:t xml:space="preserve"> a total of 43 samples with 534 number of features that had a total frequency of 246,261.</w:t>
      </w:r>
      <w:r w:rsidR="00121E50" w:rsidRPr="00557893">
        <w:rPr>
          <w:rFonts w:ascii="Times New Roman" w:hAnsi="Times New Roman" w:cs="Times New Roman"/>
          <w:sz w:val="24"/>
          <w:szCs w:val="24"/>
        </w:rPr>
        <w:t xml:space="preserve"> The minimum frequency was 2,603. The median frequency was 5,677. The maximum frequency was 10,427. The mean frequency was 5,727.</w:t>
      </w:r>
    </w:p>
    <w:p w14:paraId="4973E4B7" w14:textId="6FFC9AC9" w:rsidR="00A04864"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75DBA4B">
          <v:shape id="_x0000_i1026" type="#_x0000_t75" style="width:295.45pt;height:221.45pt" o:ole="">
            <v:imagedata r:id="rId41" o:title=""/>
          </v:shape>
          <o:OLEObject Type="Embed" ProgID="AcroExch.Document.DC" ShapeID="_x0000_i1026" DrawAspect="Content" ObjectID="_1668240065" r:id="rId42"/>
        </w:object>
      </w:r>
    </w:p>
    <w:p w14:paraId="65FB35CF" w14:textId="695B9557" w:rsidR="00A04864" w:rsidRPr="00557893" w:rsidRDefault="00A0486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del w:id="223" w:author="Juan C. Martínez Cruzado" w:date="2020-11-30T11:06:00Z">
        <w:r w:rsidRPr="00557893" w:rsidDel="00A95FC9">
          <w:rPr>
            <w:rFonts w:ascii="Times New Roman" w:hAnsi="Times New Roman" w:cs="Times New Roman"/>
            <w:sz w:val="24"/>
            <w:szCs w:val="24"/>
          </w:rPr>
          <w:delText xml:space="preserve">This figure shows the </w:delText>
        </w:r>
      </w:del>
      <w:proofErr w:type="gramStart"/>
      <w:ins w:id="224" w:author="Juan C. Martínez Cruzado" w:date="2020-11-30T11:06:00Z">
        <w:r w:rsidR="00A95FC9">
          <w:rPr>
            <w:rFonts w:ascii="Times New Roman" w:hAnsi="Times New Roman" w:cs="Times New Roman"/>
            <w:sz w:val="24"/>
            <w:szCs w:val="24"/>
          </w:rPr>
          <w:t>N</w:t>
        </w:r>
      </w:ins>
      <w:del w:id="225" w:author="Juan C. Martínez Cruzado" w:date="2020-11-30T11:06:00Z">
        <w:r w:rsidRPr="00557893" w:rsidDel="00A95FC9">
          <w:rPr>
            <w:rFonts w:ascii="Times New Roman" w:hAnsi="Times New Roman" w:cs="Times New Roman"/>
            <w:sz w:val="24"/>
            <w:szCs w:val="24"/>
          </w:rPr>
          <w:delText>n</w:delText>
        </w:r>
      </w:del>
      <w:r w:rsidRPr="00557893">
        <w:rPr>
          <w:rFonts w:ascii="Times New Roman" w:hAnsi="Times New Roman" w:cs="Times New Roman"/>
          <w:sz w:val="24"/>
          <w:szCs w:val="24"/>
        </w:rPr>
        <w:t>umber of samples and the frequency per sample.</w:t>
      </w:r>
      <w:proofErr w:type="gramEnd"/>
      <w:r w:rsidRPr="00557893">
        <w:rPr>
          <w:rFonts w:ascii="Times New Roman" w:hAnsi="Times New Roman" w:cs="Times New Roman"/>
          <w:sz w:val="24"/>
          <w:szCs w:val="24"/>
        </w:rPr>
        <w:t xml:space="preserve"> There </w:t>
      </w:r>
      <w:proofErr w:type="gramStart"/>
      <w:r w:rsidRPr="00557893">
        <w:rPr>
          <w:rFonts w:ascii="Times New Roman" w:hAnsi="Times New Roman" w:cs="Times New Roman"/>
          <w:sz w:val="24"/>
          <w:szCs w:val="24"/>
        </w:rPr>
        <w:t>was</w:t>
      </w:r>
      <w:proofErr w:type="gramEnd"/>
      <w:r w:rsidRPr="00557893">
        <w:rPr>
          <w:rFonts w:ascii="Times New Roman" w:hAnsi="Times New Roman" w:cs="Times New Roman"/>
          <w:sz w:val="24"/>
          <w:szCs w:val="24"/>
        </w:rPr>
        <w:t xml:space="preserve"> a total of 43 samples with 534 number of features that had a total frequency of 246,261.</w:t>
      </w:r>
      <w:r w:rsidR="00121E50" w:rsidRPr="00557893">
        <w:rPr>
          <w:rFonts w:ascii="Times New Roman" w:hAnsi="Times New Roman" w:cs="Times New Roman"/>
          <w:sz w:val="24"/>
          <w:szCs w:val="24"/>
        </w:rPr>
        <w:t xml:space="preserve"> The minimum frequency was 10. The median frequency was 27. The mean frequency was 461.1629213483146.</w:t>
      </w:r>
    </w:p>
    <w:p w14:paraId="4B83DC5C" w14:textId="46CDBA40" w:rsidR="00161C4F" w:rsidRPr="00557893" w:rsidRDefault="00161C4F" w:rsidP="00557893">
      <w:pPr>
        <w:jc w:val="both"/>
        <w:rPr>
          <w:rFonts w:ascii="Times New Roman" w:hAnsi="Times New Roman" w:cs="Times New Roman"/>
          <w:sz w:val="24"/>
          <w:szCs w:val="24"/>
        </w:rPr>
      </w:pPr>
    </w:p>
    <w:p w14:paraId="5D6F1525" w14:textId="77777777" w:rsidR="00113309" w:rsidRPr="00557893" w:rsidRDefault="00113309" w:rsidP="00557893">
      <w:pPr>
        <w:jc w:val="both"/>
        <w:rPr>
          <w:rFonts w:ascii="Times New Roman" w:hAnsi="Times New Roman" w:cs="Times New Roman"/>
          <w:sz w:val="24"/>
          <w:szCs w:val="24"/>
        </w:rPr>
      </w:pPr>
    </w:p>
    <w:p w14:paraId="0E9010A7" w14:textId="1A83ACDF" w:rsidR="00121E50"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DCC7605" wp14:editId="5814D603">
            <wp:extent cx="5943600" cy="2680335"/>
            <wp:effectExtent l="0" t="0" r="0" b="5715"/>
            <wp:docPr id="15" name="Picture 2" descr="A picture containing char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5A817A-94BF-4197-A109-E9BD62727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5A817A-94BF-4197-A109-E9BD62727011}"/>
                        </a:ext>
                      </a:extLst>
                    </pic:cNvPr>
                    <pic:cNvPicPr>
                      <a:picLocks noChangeAspect="1"/>
                    </pic:cNvPicPr>
                  </pic:nvPicPr>
                  <pic:blipFill rotWithShape="1">
                    <a:blip r:embed="rId43">
                      <a:extLst>
                        <a:ext uri="{28A0092B-C50C-407E-A947-70E740481C1C}">
                          <a14:useLocalDpi xmlns:a14="http://schemas.microsoft.com/office/drawing/2010/main" val="0"/>
                        </a:ext>
                      </a:extLst>
                    </a:blip>
                    <a:srcRect b="3020"/>
                    <a:stretch/>
                  </pic:blipFill>
                  <pic:spPr>
                    <a:xfrm>
                      <a:off x="0" y="0"/>
                      <a:ext cx="5943600" cy="2680335"/>
                    </a:xfrm>
                    <a:prstGeom prst="rect">
                      <a:avLst/>
                    </a:prstGeom>
                  </pic:spPr>
                </pic:pic>
              </a:graphicData>
            </a:graphic>
          </wp:inline>
        </w:drawing>
      </w:r>
    </w:p>
    <w:p w14:paraId="4AD9CFED" w14:textId="797D1201" w:rsidR="00121E50"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1</w:t>
      </w:r>
      <w:r w:rsidR="00821F29">
        <w:rPr>
          <w:rFonts w:ascii="Times New Roman" w:hAnsi="Times New Roman" w:cs="Times New Roman"/>
          <w:b/>
          <w:sz w:val="24"/>
          <w:szCs w:val="24"/>
        </w:rPr>
        <w:t>5</w:t>
      </w:r>
      <w:r w:rsidRPr="00557893">
        <w:rPr>
          <w:rFonts w:ascii="Times New Roman" w:hAnsi="Times New Roman" w:cs="Times New Roman"/>
          <w:bCs/>
          <w:sz w:val="24"/>
          <w:szCs w:val="24"/>
        </w:rPr>
        <w:t>.</w:t>
      </w:r>
      <w:proofErr w:type="gramEnd"/>
      <w:r w:rsidR="00121E50" w:rsidRPr="00557893">
        <w:rPr>
          <w:rFonts w:ascii="Times New Roman" w:hAnsi="Times New Roman" w:cs="Times New Roman"/>
          <w:sz w:val="24"/>
          <w:szCs w:val="24"/>
        </w:rPr>
        <w:t xml:space="preserve"> </w:t>
      </w:r>
      <w:ins w:id="226" w:author="Juan C. Martínez Cruzado" w:date="2020-11-30T11:06:00Z">
        <w:r w:rsidR="00A95FC9">
          <w:rPr>
            <w:rFonts w:ascii="Times New Roman" w:hAnsi="Times New Roman" w:cs="Times New Roman"/>
            <w:sz w:val="24"/>
            <w:szCs w:val="24"/>
          </w:rPr>
          <w:t>N</w:t>
        </w:r>
      </w:ins>
      <w:del w:id="227" w:author="Juan C. Martínez Cruzado" w:date="2020-11-30T11:06:00Z">
        <w:r w:rsidR="00121E50" w:rsidRPr="00557893" w:rsidDel="00A95FC9">
          <w:rPr>
            <w:rFonts w:ascii="Times New Roman" w:hAnsi="Times New Roman" w:cs="Times New Roman"/>
            <w:sz w:val="24"/>
            <w:szCs w:val="24"/>
          </w:rPr>
          <w:delText xml:space="preserve">This </w:delText>
        </w:r>
        <w:r w:rsidR="0013201E" w:rsidRPr="00557893" w:rsidDel="00A95FC9">
          <w:rPr>
            <w:rFonts w:ascii="Times New Roman" w:hAnsi="Times New Roman" w:cs="Times New Roman"/>
            <w:sz w:val="24"/>
            <w:szCs w:val="24"/>
          </w:rPr>
          <w:delText>table</w:delText>
        </w:r>
        <w:r w:rsidR="00121E50" w:rsidRPr="00557893" w:rsidDel="00A95FC9">
          <w:rPr>
            <w:rFonts w:ascii="Times New Roman" w:hAnsi="Times New Roman" w:cs="Times New Roman"/>
            <w:sz w:val="24"/>
            <w:szCs w:val="24"/>
          </w:rPr>
          <w:delText xml:space="preserve"> shows the n</w:delText>
        </w:r>
      </w:del>
      <w:r w:rsidR="00121E50" w:rsidRPr="00557893">
        <w:rPr>
          <w:rFonts w:ascii="Times New Roman" w:hAnsi="Times New Roman" w:cs="Times New Roman"/>
          <w:sz w:val="24"/>
          <w:szCs w:val="24"/>
        </w:rPr>
        <w:t>umber of samples per alignment category which includes sea urchins divided into cardinal grouping based on municipality location</w:t>
      </w:r>
      <w:r w:rsidR="0017461C" w:rsidRPr="00557893">
        <w:rPr>
          <w:rFonts w:ascii="Times New Roman" w:hAnsi="Times New Roman" w:cs="Times New Roman"/>
          <w:sz w:val="24"/>
          <w:szCs w:val="24"/>
        </w:rPr>
        <w:t xml:space="preserve"> </w:t>
      </w:r>
      <w:r w:rsidR="0017461C" w:rsidRPr="00557893">
        <w:rPr>
          <w:rFonts w:ascii="Times New Roman" w:eastAsia="Times New Roman" w:hAnsi="Times New Roman" w:cs="Times New Roman"/>
          <w:sz w:val="24"/>
          <w:szCs w:val="24"/>
          <w:lang w:val="en"/>
        </w:rPr>
        <w:t>west (n=10), south (n=8), north (18) and east (n=7). A total of 43 samples were collected.</w:t>
      </w:r>
    </w:p>
    <w:p w14:paraId="2D221BF7" w14:textId="6E2FD456" w:rsidR="00121E50" w:rsidRPr="00557893" w:rsidRDefault="00121E50" w:rsidP="00557893">
      <w:pPr>
        <w:jc w:val="both"/>
        <w:rPr>
          <w:rFonts w:ascii="Times New Roman" w:hAnsi="Times New Roman" w:cs="Times New Roman"/>
          <w:sz w:val="24"/>
          <w:szCs w:val="24"/>
        </w:rPr>
      </w:pPr>
    </w:p>
    <w:p w14:paraId="3BF1D038" w14:textId="77777777" w:rsidR="00113309" w:rsidRPr="00557893" w:rsidRDefault="00113309" w:rsidP="00557893">
      <w:pPr>
        <w:jc w:val="both"/>
        <w:rPr>
          <w:rFonts w:ascii="Times New Roman" w:hAnsi="Times New Roman" w:cs="Times New Roman"/>
          <w:sz w:val="24"/>
          <w:szCs w:val="24"/>
        </w:rPr>
      </w:pPr>
    </w:p>
    <w:p w14:paraId="23460B6C" w14:textId="0891B02C" w:rsidR="00121E50" w:rsidRPr="00557893" w:rsidRDefault="002840E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A0C9978" wp14:editId="5DAF9D3A">
            <wp:extent cx="5943600" cy="2760980"/>
            <wp:effectExtent l="0" t="0" r="0" b="1270"/>
            <wp:docPr id="16" name="Picture 2" descr="A picture containing ico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158641-14DE-4163-A369-26BCBF3D8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158641-14DE-4163-A369-26BCBF3D8A84}"/>
                        </a:ext>
                      </a:extLst>
                    </pic:cNvPr>
                    <pic:cNvPicPr>
                      <a:picLocks noChangeAspect="1"/>
                    </pic:cNvPicPr>
                  </pic:nvPicPr>
                  <pic:blipFill rotWithShape="1">
                    <a:blip r:embed="rId44">
                      <a:extLst>
                        <a:ext uri="{28A0092B-C50C-407E-A947-70E740481C1C}">
                          <a14:useLocalDpi xmlns:a14="http://schemas.microsoft.com/office/drawing/2010/main" val="0"/>
                        </a:ext>
                      </a:extLst>
                    </a:blip>
                    <a:srcRect b="2714"/>
                    <a:stretch/>
                  </pic:blipFill>
                  <pic:spPr>
                    <a:xfrm>
                      <a:off x="0" y="0"/>
                      <a:ext cx="5943600" cy="2760980"/>
                    </a:xfrm>
                    <a:prstGeom prst="rect">
                      <a:avLst/>
                    </a:prstGeom>
                  </pic:spPr>
                </pic:pic>
              </a:graphicData>
            </a:graphic>
          </wp:inline>
        </w:drawing>
      </w:r>
    </w:p>
    <w:p w14:paraId="67865773" w14:textId="4E28A3AD" w:rsidR="00113309"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16</w:t>
      </w:r>
      <w:r w:rsidRPr="00557893">
        <w:rPr>
          <w:rFonts w:ascii="Times New Roman" w:hAnsi="Times New Roman" w:cs="Times New Roman"/>
          <w:bCs/>
          <w:sz w:val="24"/>
          <w:szCs w:val="24"/>
        </w:rPr>
        <w:t>.</w:t>
      </w:r>
      <w:proofErr w:type="gramEnd"/>
      <w:r w:rsidR="00612FA6" w:rsidRPr="00557893">
        <w:rPr>
          <w:rFonts w:ascii="Times New Roman" w:hAnsi="Times New Roman" w:cs="Times New Roman"/>
          <w:bCs/>
          <w:sz w:val="24"/>
          <w:szCs w:val="24"/>
        </w:rPr>
        <w:t xml:space="preserve"> </w:t>
      </w:r>
      <w:del w:id="228" w:author="Juan C. Martínez Cruzado" w:date="2020-11-30T11:06:00Z">
        <w:r w:rsidR="00612FA6" w:rsidRPr="00557893" w:rsidDel="00A95FC9">
          <w:rPr>
            <w:rFonts w:ascii="Times New Roman" w:hAnsi="Times New Roman" w:cs="Times New Roman"/>
            <w:sz w:val="24"/>
            <w:szCs w:val="24"/>
          </w:rPr>
          <w:delText>This</w:delText>
        </w:r>
        <w:r w:rsidR="002840EA" w:rsidRPr="00557893" w:rsidDel="00A95FC9">
          <w:rPr>
            <w:rFonts w:ascii="Times New Roman" w:hAnsi="Times New Roman" w:cs="Times New Roman"/>
            <w:sz w:val="24"/>
            <w:szCs w:val="24"/>
          </w:rPr>
          <w:delText xml:space="preserve"> </w:delText>
        </w:r>
        <w:r w:rsidR="0013201E" w:rsidRPr="00557893" w:rsidDel="00A95FC9">
          <w:rPr>
            <w:rFonts w:ascii="Times New Roman" w:hAnsi="Times New Roman" w:cs="Times New Roman"/>
            <w:sz w:val="24"/>
            <w:szCs w:val="24"/>
          </w:rPr>
          <w:delText>table shows the n</w:delText>
        </w:r>
      </w:del>
      <w:proofErr w:type="gramStart"/>
      <w:ins w:id="229" w:author="Juan C. Martínez Cruzado" w:date="2020-11-30T11:06:00Z">
        <w:r w:rsidR="00A95FC9">
          <w:rPr>
            <w:rFonts w:ascii="Times New Roman" w:hAnsi="Times New Roman" w:cs="Times New Roman"/>
            <w:sz w:val="24"/>
            <w:szCs w:val="24"/>
          </w:rPr>
          <w:t>N</w:t>
        </w:r>
      </w:ins>
      <w:r w:rsidR="0013201E" w:rsidRPr="00557893">
        <w:rPr>
          <w:rFonts w:ascii="Times New Roman" w:hAnsi="Times New Roman" w:cs="Times New Roman"/>
          <w:sz w:val="24"/>
          <w:szCs w:val="24"/>
        </w:rPr>
        <w:t>umber of samples per current category.</w:t>
      </w:r>
      <w:proofErr w:type="gramEnd"/>
      <w:r w:rsidR="0013201E" w:rsidRPr="00557893">
        <w:rPr>
          <w:rFonts w:ascii="Times New Roman" w:hAnsi="Times New Roman" w:cs="Times New Roman"/>
          <w:sz w:val="24"/>
          <w:szCs w:val="24"/>
        </w:rPr>
        <w:t xml:space="preserve"> Surface water is categorized by calm waters in the south to the Caribbean Sea, strong waters to the north Atlantic Ocean and medium waters in the east and west side being in between </w:t>
      </w:r>
      <w:r w:rsidR="00B11BFD" w:rsidRPr="00557893">
        <w:rPr>
          <w:rFonts w:ascii="Times New Roman" w:hAnsi="Times New Roman" w:cs="Times New Roman"/>
          <w:sz w:val="24"/>
          <w:szCs w:val="24"/>
        </w:rPr>
        <w:t>both</w:t>
      </w:r>
      <w:r w:rsidR="0013201E" w:rsidRPr="00557893">
        <w:rPr>
          <w:rFonts w:ascii="Times New Roman" w:hAnsi="Times New Roman" w:cs="Times New Roman"/>
          <w:sz w:val="24"/>
          <w:szCs w:val="24"/>
        </w:rPr>
        <w:t xml:space="preserve"> bodies of water.</w:t>
      </w:r>
      <w:r w:rsidR="001F0BB1" w:rsidRPr="00557893">
        <w:rPr>
          <w:rFonts w:ascii="Times New Roman" w:hAnsi="Times New Roman" w:cs="Times New Roman"/>
          <w:sz w:val="24"/>
          <w:szCs w:val="24"/>
        </w:rPr>
        <w:t xml:space="preserve"> </w:t>
      </w:r>
      <w:r w:rsidR="001F0BB1" w:rsidRPr="00557893">
        <w:rPr>
          <w:rFonts w:ascii="Times New Roman" w:eastAsia="Times New Roman" w:hAnsi="Times New Roman" w:cs="Times New Roman"/>
          <w:sz w:val="24"/>
          <w:szCs w:val="24"/>
          <w:lang w:val="en"/>
        </w:rPr>
        <w:t>The corresponding animal sample amounts are calm (n=8), medium (n=26) and strong (n=10).</w:t>
      </w:r>
    </w:p>
    <w:p w14:paraId="514C10DD" w14:textId="5DB7EE7A" w:rsidR="00113309" w:rsidRPr="00557893" w:rsidRDefault="00113309" w:rsidP="00557893">
      <w:pPr>
        <w:jc w:val="both"/>
        <w:rPr>
          <w:rFonts w:ascii="Times New Roman" w:hAnsi="Times New Roman" w:cs="Times New Roman"/>
          <w:sz w:val="24"/>
          <w:szCs w:val="24"/>
        </w:rPr>
      </w:pPr>
    </w:p>
    <w:p w14:paraId="7444B42E" w14:textId="0AC13E34" w:rsidR="001F0BB1" w:rsidRPr="00557893" w:rsidRDefault="001F0BB1" w:rsidP="00557893">
      <w:pPr>
        <w:jc w:val="both"/>
        <w:rPr>
          <w:rFonts w:ascii="Times New Roman" w:hAnsi="Times New Roman" w:cs="Times New Roman"/>
          <w:sz w:val="24"/>
          <w:szCs w:val="24"/>
        </w:rPr>
      </w:pPr>
    </w:p>
    <w:p w14:paraId="327BFD2D" w14:textId="77777777" w:rsidR="001F0BB1" w:rsidRPr="00557893" w:rsidRDefault="001F0BB1" w:rsidP="00557893">
      <w:pPr>
        <w:jc w:val="both"/>
        <w:rPr>
          <w:rFonts w:ascii="Times New Roman" w:hAnsi="Times New Roman" w:cs="Times New Roman"/>
          <w:sz w:val="24"/>
          <w:szCs w:val="24"/>
        </w:rPr>
      </w:pPr>
    </w:p>
    <w:p w14:paraId="582038E9" w14:textId="27D5D4A9" w:rsidR="002840EA" w:rsidRPr="00557893" w:rsidRDefault="0013201E"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 </w:t>
      </w:r>
    </w:p>
    <w:p w14:paraId="31664D39" w14:textId="42517A70"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4E15C8B" wp14:editId="1F433F08">
            <wp:extent cx="5943600" cy="3168650"/>
            <wp:effectExtent l="0" t="0" r="0" b="0"/>
            <wp:docPr id="17" name="Picture 2" descr="Chart,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BD29E8-B90F-40F8-BA46-973D23627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BD29E8-B90F-40F8-BA46-973D236270F8}"/>
                        </a:ext>
                      </a:extLst>
                    </pic:cNvPr>
                    <pic:cNvPicPr>
                      <a:picLocks noChangeAspect="1"/>
                    </pic:cNvPicPr>
                  </pic:nvPicPr>
                  <pic:blipFill rotWithShape="1">
                    <a:blip r:embed="rId45">
                      <a:extLst>
                        <a:ext uri="{28A0092B-C50C-407E-A947-70E740481C1C}">
                          <a14:useLocalDpi xmlns:a14="http://schemas.microsoft.com/office/drawing/2010/main" val="0"/>
                        </a:ext>
                      </a:extLst>
                    </a:blip>
                    <a:srcRect b="2176"/>
                    <a:stretch/>
                  </pic:blipFill>
                  <pic:spPr>
                    <a:xfrm>
                      <a:off x="0" y="0"/>
                      <a:ext cx="5943600" cy="3168650"/>
                    </a:xfrm>
                    <a:prstGeom prst="rect">
                      <a:avLst/>
                    </a:prstGeom>
                  </pic:spPr>
                </pic:pic>
              </a:graphicData>
            </a:graphic>
          </wp:inline>
        </w:drawing>
      </w:r>
    </w:p>
    <w:p w14:paraId="654C2AFC" w14:textId="081C12AC" w:rsidR="0054136A"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17</w:t>
      </w:r>
      <w:r w:rsidRPr="00557893">
        <w:rPr>
          <w:rFonts w:ascii="Times New Roman" w:hAnsi="Times New Roman" w:cs="Times New Roman"/>
          <w:bCs/>
          <w:sz w:val="24"/>
          <w:szCs w:val="24"/>
        </w:rPr>
        <w:t>.</w:t>
      </w:r>
      <w:proofErr w:type="gramEnd"/>
      <w:r w:rsidR="0054136A" w:rsidRPr="00557893">
        <w:rPr>
          <w:rFonts w:ascii="Times New Roman" w:hAnsi="Times New Roman" w:cs="Times New Roman"/>
          <w:bCs/>
          <w:sz w:val="24"/>
          <w:szCs w:val="24"/>
        </w:rPr>
        <w:t xml:space="preserve"> </w:t>
      </w:r>
      <w:del w:id="230" w:author="Juan C. Martínez Cruzado" w:date="2020-11-30T11:07:00Z">
        <w:r w:rsidR="0054136A" w:rsidRPr="00557893" w:rsidDel="00A95FC9">
          <w:rPr>
            <w:rFonts w:ascii="Times New Roman" w:hAnsi="Times New Roman" w:cs="Times New Roman"/>
            <w:sz w:val="24"/>
            <w:szCs w:val="24"/>
          </w:rPr>
          <w:delText>This table shows the n</w:delText>
        </w:r>
      </w:del>
      <w:ins w:id="231" w:author="Juan C. Martínez Cruzado" w:date="2020-11-30T11:07:00Z">
        <w:r w:rsidR="00A95FC9">
          <w:rPr>
            <w:rFonts w:ascii="Times New Roman" w:hAnsi="Times New Roman" w:cs="Times New Roman"/>
            <w:sz w:val="24"/>
            <w:szCs w:val="24"/>
          </w:rPr>
          <w:t>N</w:t>
        </w:r>
      </w:ins>
      <w:r w:rsidR="0054136A" w:rsidRPr="00557893">
        <w:rPr>
          <w:rFonts w:ascii="Times New Roman" w:hAnsi="Times New Roman" w:cs="Times New Roman"/>
          <w:sz w:val="24"/>
          <w:szCs w:val="24"/>
        </w:rPr>
        <w:t xml:space="preserve">umber of samples </w:t>
      </w:r>
      <w:r w:rsidR="00D43C56" w:rsidRPr="00557893">
        <w:rPr>
          <w:rFonts w:ascii="Times New Roman" w:hAnsi="Times New Roman" w:cs="Times New Roman"/>
          <w:sz w:val="24"/>
          <w:szCs w:val="24"/>
        </w:rPr>
        <w:t>by habitat found. Sea urchins were placed into arbitrary categories in which they were found which included patch reef, reef rubble, rocks, rocky reef, seagrass and spur and groove reef.</w:t>
      </w:r>
      <w:r w:rsidR="003D0AD3" w:rsidRPr="00557893">
        <w:rPr>
          <w:rFonts w:ascii="Times New Roman" w:hAnsi="Times New Roman" w:cs="Times New Roman"/>
          <w:sz w:val="24"/>
          <w:szCs w:val="24"/>
        </w:rPr>
        <w:t xml:space="preserve"> The number of samples collected by each category </w:t>
      </w:r>
      <w:commentRangeStart w:id="232"/>
      <w:r w:rsidR="003D0AD3" w:rsidRPr="00557893">
        <w:rPr>
          <w:rFonts w:ascii="Times New Roman" w:hAnsi="Times New Roman" w:cs="Times New Roman"/>
          <w:sz w:val="24"/>
          <w:szCs w:val="24"/>
        </w:rPr>
        <w:t>were patch reef (n=7), reef rubble (n=6), rocks (n=8), patch reef (n=10), seagrass (n=5), spur and groove reef (n=7). A total of 44 specimens were collected.</w:t>
      </w:r>
      <w:commentRangeEnd w:id="232"/>
      <w:r w:rsidR="00A95FC9">
        <w:rPr>
          <w:rStyle w:val="CommentReference"/>
        </w:rPr>
        <w:commentReference w:id="232"/>
      </w:r>
    </w:p>
    <w:p w14:paraId="4627AB2D" w14:textId="7ADEADF8" w:rsidR="001F0BB1" w:rsidRPr="00557893" w:rsidRDefault="001F0BB1" w:rsidP="00557893">
      <w:pPr>
        <w:jc w:val="both"/>
        <w:rPr>
          <w:rFonts w:ascii="Times New Roman" w:hAnsi="Times New Roman" w:cs="Times New Roman"/>
          <w:sz w:val="24"/>
          <w:szCs w:val="24"/>
        </w:rPr>
      </w:pPr>
    </w:p>
    <w:p w14:paraId="4BC4EE04" w14:textId="77777777" w:rsidR="001F0BB1" w:rsidRPr="00557893" w:rsidRDefault="001F0BB1" w:rsidP="00557893">
      <w:pPr>
        <w:jc w:val="both"/>
        <w:rPr>
          <w:rFonts w:ascii="Times New Roman" w:hAnsi="Times New Roman" w:cs="Times New Roman"/>
          <w:sz w:val="24"/>
          <w:szCs w:val="24"/>
        </w:rPr>
      </w:pPr>
    </w:p>
    <w:p w14:paraId="4AD30157" w14:textId="77777777" w:rsidR="0054136A" w:rsidRPr="00557893" w:rsidRDefault="0054136A" w:rsidP="00557893">
      <w:pPr>
        <w:jc w:val="both"/>
        <w:rPr>
          <w:rFonts w:ascii="Times New Roman" w:hAnsi="Times New Roman" w:cs="Times New Roman"/>
          <w:sz w:val="24"/>
          <w:szCs w:val="24"/>
        </w:rPr>
      </w:pPr>
    </w:p>
    <w:p w14:paraId="4B4F02F2" w14:textId="3619F3D8"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425DDF0" wp14:editId="5878955A">
            <wp:extent cx="5943600" cy="3370580"/>
            <wp:effectExtent l="0" t="0" r="0" b="1270"/>
            <wp:docPr id="18" name="Picture 2" descr="Chart,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281ED8-99BF-40E2-9B59-BC7BD4A93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281ED8-99BF-40E2-9B59-BC7BD4A939F5}"/>
                        </a:ext>
                      </a:extLst>
                    </pic:cNvPr>
                    <pic:cNvPicPr>
                      <a:picLocks noChangeAspect="1"/>
                    </pic:cNvPicPr>
                  </pic:nvPicPr>
                  <pic:blipFill rotWithShape="1">
                    <a:blip r:embed="rId46">
                      <a:extLst>
                        <a:ext uri="{28A0092B-C50C-407E-A947-70E740481C1C}">
                          <a14:useLocalDpi xmlns:a14="http://schemas.microsoft.com/office/drawing/2010/main" val="0"/>
                        </a:ext>
                      </a:extLst>
                    </a:blip>
                    <a:srcRect b="2222"/>
                    <a:stretch/>
                  </pic:blipFill>
                  <pic:spPr>
                    <a:xfrm>
                      <a:off x="0" y="0"/>
                      <a:ext cx="5943600" cy="3370580"/>
                    </a:xfrm>
                    <a:prstGeom prst="rect">
                      <a:avLst/>
                    </a:prstGeom>
                  </pic:spPr>
                </pic:pic>
              </a:graphicData>
            </a:graphic>
          </wp:inline>
        </w:drawing>
      </w:r>
    </w:p>
    <w:p w14:paraId="4832526C" w14:textId="71CB892D" w:rsidR="002A781F"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18</w:t>
      </w:r>
      <w:r w:rsidRPr="00557893">
        <w:rPr>
          <w:rFonts w:ascii="Times New Roman" w:hAnsi="Times New Roman" w:cs="Times New Roman"/>
          <w:bCs/>
          <w:sz w:val="24"/>
          <w:szCs w:val="24"/>
        </w:rPr>
        <w:t>.</w:t>
      </w:r>
      <w:proofErr w:type="gramEnd"/>
      <w:r w:rsidR="0054136A" w:rsidRPr="00557893">
        <w:rPr>
          <w:rFonts w:ascii="Times New Roman" w:hAnsi="Times New Roman" w:cs="Times New Roman"/>
          <w:bCs/>
          <w:sz w:val="24"/>
          <w:szCs w:val="24"/>
        </w:rPr>
        <w:t xml:space="preserve"> </w:t>
      </w:r>
      <w:del w:id="233" w:author="Juan C. Martínez Cruzado" w:date="2020-11-30T11:10:00Z">
        <w:r w:rsidR="0054136A" w:rsidRPr="00557893" w:rsidDel="00327395">
          <w:rPr>
            <w:rFonts w:ascii="Times New Roman" w:hAnsi="Times New Roman" w:cs="Times New Roman"/>
            <w:sz w:val="24"/>
            <w:szCs w:val="24"/>
          </w:rPr>
          <w:delText>This table shows the n</w:delText>
        </w:r>
      </w:del>
      <w:proofErr w:type="gramStart"/>
      <w:ins w:id="234" w:author="Juan C. Martínez Cruzado" w:date="2020-11-30T11:10:00Z">
        <w:r w:rsidR="00327395">
          <w:rPr>
            <w:rFonts w:ascii="Times New Roman" w:hAnsi="Times New Roman" w:cs="Times New Roman"/>
            <w:sz w:val="24"/>
            <w:szCs w:val="24"/>
          </w:rPr>
          <w:t>N</w:t>
        </w:r>
      </w:ins>
      <w:r w:rsidR="0054136A" w:rsidRPr="00557893">
        <w:rPr>
          <w:rFonts w:ascii="Times New Roman" w:hAnsi="Times New Roman" w:cs="Times New Roman"/>
          <w:sz w:val="24"/>
          <w:szCs w:val="24"/>
        </w:rPr>
        <w:t xml:space="preserve">umber of samples </w:t>
      </w:r>
      <w:r w:rsidR="00D43C56" w:rsidRPr="00557893">
        <w:rPr>
          <w:rFonts w:ascii="Times New Roman" w:hAnsi="Times New Roman" w:cs="Times New Roman"/>
          <w:sz w:val="24"/>
          <w:szCs w:val="24"/>
        </w:rPr>
        <w:t>by latitude and longitude.</w:t>
      </w:r>
      <w:proofErr w:type="gramEnd"/>
      <w:r w:rsidR="002A781F" w:rsidRPr="00557893">
        <w:rPr>
          <w:rFonts w:ascii="Times New Roman" w:hAnsi="Times New Roman" w:cs="Times New Roman"/>
          <w:sz w:val="24"/>
          <w:szCs w:val="24"/>
        </w:rPr>
        <w:t xml:space="preserve"> The locations were: Ceiba (18°13'07.8"N 65°36'15.4"W), Culebra (18°18'08.8"N 65°18'33.8"W), </w:t>
      </w:r>
      <w:proofErr w:type="spellStart"/>
      <w:r w:rsidR="002A781F" w:rsidRPr="00557893">
        <w:rPr>
          <w:rFonts w:ascii="Times New Roman" w:hAnsi="Times New Roman" w:cs="Times New Roman"/>
          <w:sz w:val="24"/>
          <w:szCs w:val="24"/>
        </w:rPr>
        <w:t>Guanica</w:t>
      </w:r>
      <w:proofErr w:type="spellEnd"/>
      <w:r w:rsidR="002A781F" w:rsidRPr="00557893">
        <w:rPr>
          <w:rFonts w:ascii="Times New Roman" w:hAnsi="Times New Roman" w:cs="Times New Roman"/>
          <w:sz w:val="24"/>
          <w:szCs w:val="24"/>
        </w:rPr>
        <w:t xml:space="preserve"> (17°56'05.2"N 66°57'25.6"W), </w:t>
      </w:r>
      <w:proofErr w:type="spellStart"/>
      <w:r w:rsidR="002A781F" w:rsidRPr="00557893">
        <w:rPr>
          <w:rFonts w:ascii="Times New Roman" w:hAnsi="Times New Roman" w:cs="Times New Roman"/>
          <w:sz w:val="24"/>
          <w:szCs w:val="24"/>
        </w:rPr>
        <w:t>Guayama</w:t>
      </w:r>
      <w:proofErr w:type="spellEnd"/>
      <w:r w:rsidR="002A781F" w:rsidRPr="00557893">
        <w:rPr>
          <w:rFonts w:ascii="Times New Roman" w:hAnsi="Times New Roman" w:cs="Times New Roman"/>
          <w:sz w:val="24"/>
          <w:szCs w:val="24"/>
        </w:rPr>
        <w:t xml:space="preserve"> (17°55'51.3"N 66°09'41.0"W; 17°55'47.3"N 66°09'32.1"W), Isabella (18°30'56.8"N 67°06'00.6"W), Luquillo (18°23'15.3"N 65°43'10.6"W), Ponce (17°57'50.5"N 66°36'35.9"W; 17°58'20.7"N 66°37'04.5"W; 17°57'54.5"N 66°36'28.1"W) and Rincon (18°20'35.2"N 67°15'36.5"W). </w:t>
      </w:r>
      <w:r w:rsidR="002A781F" w:rsidRPr="00557893">
        <w:rPr>
          <w:rFonts w:ascii="Times New Roman" w:eastAsia="Times New Roman" w:hAnsi="Times New Roman" w:cs="Times New Roman"/>
          <w:sz w:val="24"/>
          <w:szCs w:val="24"/>
        </w:rPr>
        <w:t xml:space="preserve">A total of 44 samples were collected from Rincon (n=10), </w:t>
      </w:r>
      <w:proofErr w:type="spellStart"/>
      <w:r w:rsidR="002A781F" w:rsidRPr="00557893">
        <w:rPr>
          <w:rFonts w:ascii="Times New Roman" w:eastAsia="Times New Roman" w:hAnsi="Times New Roman" w:cs="Times New Roman"/>
          <w:sz w:val="24"/>
          <w:szCs w:val="24"/>
        </w:rPr>
        <w:t>Guanica</w:t>
      </w:r>
      <w:proofErr w:type="spellEnd"/>
      <w:r w:rsidR="002A781F" w:rsidRPr="00557893">
        <w:rPr>
          <w:rFonts w:ascii="Times New Roman" w:eastAsia="Times New Roman" w:hAnsi="Times New Roman" w:cs="Times New Roman"/>
          <w:sz w:val="24"/>
          <w:szCs w:val="24"/>
        </w:rPr>
        <w:t xml:space="preserve"> (n=3), </w:t>
      </w:r>
      <w:proofErr w:type="gramStart"/>
      <w:r w:rsidR="002A781F" w:rsidRPr="00557893">
        <w:rPr>
          <w:rFonts w:ascii="Times New Roman" w:eastAsia="Times New Roman" w:hAnsi="Times New Roman" w:cs="Times New Roman"/>
          <w:sz w:val="24"/>
          <w:szCs w:val="24"/>
        </w:rPr>
        <w:t>Ponce(</w:t>
      </w:r>
      <w:proofErr w:type="gramEnd"/>
      <w:r w:rsidR="002A781F" w:rsidRPr="00557893">
        <w:rPr>
          <w:rFonts w:ascii="Times New Roman" w:eastAsia="Times New Roman" w:hAnsi="Times New Roman" w:cs="Times New Roman"/>
          <w:sz w:val="24"/>
          <w:szCs w:val="24"/>
        </w:rPr>
        <w:t xml:space="preserve">n=3), Isabella (n=5), Luquillo (n=5), Culebra (n=7), </w:t>
      </w:r>
      <w:proofErr w:type="spellStart"/>
      <w:r w:rsidR="002A781F" w:rsidRPr="00557893">
        <w:rPr>
          <w:rFonts w:ascii="Times New Roman" w:eastAsia="Times New Roman" w:hAnsi="Times New Roman" w:cs="Times New Roman"/>
          <w:sz w:val="24"/>
          <w:szCs w:val="24"/>
        </w:rPr>
        <w:t>Ceiba</w:t>
      </w:r>
      <w:proofErr w:type="spellEnd"/>
      <w:r w:rsidR="002A781F" w:rsidRPr="00557893">
        <w:rPr>
          <w:rFonts w:ascii="Times New Roman" w:eastAsia="Times New Roman" w:hAnsi="Times New Roman" w:cs="Times New Roman"/>
          <w:sz w:val="24"/>
          <w:szCs w:val="24"/>
        </w:rPr>
        <w:t xml:space="preserve"> (n=9), </w:t>
      </w:r>
      <w:proofErr w:type="spellStart"/>
      <w:r w:rsidR="002A781F" w:rsidRPr="00557893">
        <w:rPr>
          <w:rFonts w:ascii="Times New Roman" w:eastAsia="Times New Roman" w:hAnsi="Times New Roman" w:cs="Times New Roman"/>
          <w:sz w:val="24"/>
          <w:szCs w:val="24"/>
        </w:rPr>
        <w:t>Guayama</w:t>
      </w:r>
      <w:proofErr w:type="spellEnd"/>
      <w:r w:rsidR="002A781F" w:rsidRPr="00557893">
        <w:rPr>
          <w:rFonts w:ascii="Times New Roman" w:eastAsia="Times New Roman" w:hAnsi="Times New Roman" w:cs="Times New Roman"/>
          <w:sz w:val="24"/>
          <w:szCs w:val="24"/>
        </w:rPr>
        <w:t xml:space="preserve"> (n=2).</w:t>
      </w:r>
    </w:p>
    <w:p w14:paraId="622A7309" w14:textId="77777777" w:rsidR="002A781F" w:rsidRPr="00557893" w:rsidRDefault="002A781F" w:rsidP="00557893">
      <w:pPr>
        <w:jc w:val="both"/>
        <w:rPr>
          <w:rFonts w:ascii="Times New Roman" w:hAnsi="Times New Roman" w:cs="Times New Roman"/>
          <w:sz w:val="24"/>
          <w:szCs w:val="24"/>
        </w:rPr>
      </w:pPr>
    </w:p>
    <w:p w14:paraId="1CAC72CC" w14:textId="77777777" w:rsidR="0054136A" w:rsidRPr="00557893" w:rsidRDefault="0054136A" w:rsidP="00557893">
      <w:pPr>
        <w:jc w:val="both"/>
        <w:rPr>
          <w:rFonts w:ascii="Times New Roman" w:hAnsi="Times New Roman" w:cs="Times New Roman"/>
          <w:sz w:val="24"/>
          <w:szCs w:val="24"/>
        </w:rPr>
      </w:pPr>
    </w:p>
    <w:p w14:paraId="3DAEC07C" w14:textId="72882FC3"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AC783DB" wp14:editId="0E5885DC">
            <wp:extent cx="5943600" cy="2816225"/>
            <wp:effectExtent l="0" t="0" r="0" b="3175"/>
            <wp:docPr id="19" name="Picture 2" descr="Chart,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459169-555E-4070-8AAD-234F1CBC9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459169-555E-4070-8AAD-234F1CBC98FA}"/>
                        </a:ext>
                      </a:extLst>
                    </pic:cNvPr>
                    <pic:cNvPicPr>
                      <a:picLocks noChangeAspect="1"/>
                    </pic:cNvPicPr>
                  </pic:nvPicPr>
                  <pic:blipFill rotWithShape="1">
                    <a:blip r:embed="rId47">
                      <a:extLst>
                        <a:ext uri="{28A0092B-C50C-407E-A947-70E740481C1C}">
                          <a14:useLocalDpi xmlns:a14="http://schemas.microsoft.com/office/drawing/2010/main" val="0"/>
                        </a:ext>
                      </a:extLst>
                    </a:blip>
                    <a:srcRect b="2795"/>
                    <a:stretch/>
                  </pic:blipFill>
                  <pic:spPr>
                    <a:xfrm>
                      <a:off x="0" y="0"/>
                      <a:ext cx="5943600" cy="2816225"/>
                    </a:xfrm>
                    <a:prstGeom prst="rect">
                      <a:avLst/>
                    </a:prstGeom>
                  </pic:spPr>
                </pic:pic>
              </a:graphicData>
            </a:graphic>
          </wp:inline>
        </w:drawing>
      </w:r>
    </w:p>
    <w:p w14:paraId="4E8379A9" w14:textId="285A8619" w:rsidR="0054136A"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19</w:t>
      </w:r>
      <w:r w:rsidR="0054136A" w:rsidRPr="00557893">
        <w:rPr>
          <w:rFonts w:ascii="Times New Roman" w:hAnsi="Times New Roman" w:cs="Times New Roman"/>
          <w:bCs/>
          <w:sz w:val="24"/>
          <w:szCs w:val="24"/>
        </w:rPr>
        <w:t>.</w:t>
      </w:r>
      <w:proofErr w:type="gramEnd"/>
      <w:r w:rsidR="0054136A" w:rsidRPr="00557893">
        <w:rPr>
          <w:rFonts w:ascii="Times New Roman" w:hAnsi="Times New Roman" w:cs="Times New Roman"/>
          <w:bCs/>
          <w:sz w:val="24"/>
          <w:szCs w:val="24"/>
        </w:rPr>
        <w:t xml:space="preserve"> </w:t>
      </w:r>
      <w:del w:id="235" w:author="Juan C. Martínez Cruzado" w:date="2020-11-30T11:10:00Z">
        <w:r w:rsidR="0054136A" w:rsidRPr="00557893" w:rsidDel="00327395">
          <w:rPr>
            <w:rFonts w:ascii="Times New Roman" w:hAnsi="Times New Roman" w:cs="Times New Roman"/>
            <w:sz w:val="24"/>
            <w:szCs w:val="24"/>
          </w:rPr>
          <w:delText>This table shows the n</w:delText>
        </w:r>
      </w:del>
      <w:proofErr w:type="gramStart"/>
      <w:ins w:id="236" w:author="Juan C. Martínez Cruzado" w:date="2020-11-30T11:10:00Z">
        <w:r w:rsidR="00327395">
          <w:rPr>
            <w:rFonts w:ascii="Times New Roman" w:hAnsi="Times New Roman" w:cs="Times New Roman"/>
            <w:sz w:val="24"/>
            <w:szCs w:val="24"/>
          </w:rPr>
          <w:t>N</w:t>
        </w:r>
      </w:ins>
      <w:r w:rsidR="0054136A" w:rsidRPr="00557893">
        <w:rPr>
          <w:rFonts w:ascii="Times New Roman" w:hAnsi="Times New Roman" w:cs="Times New Roman"/>
          <w:sz w:val="24"/>
          <w:szCs w:val="24"/>
        </w:rPr>
        <w:t xml:space="preserve">umber of samples per </w:t>
      </w:r>
      <w:r w:rsidR="00D43C56" w:rsidRPr="00557893">
        <w:rPr>
          <w:rFonts w:ascii="Times New Roman" w:hAnsi="Times New Roman" w:cs="Times New Roman"/>
          <w:sz w:val="24"/>
          <w:szCs w:val="24"/>
        </w:rPr>
        <w:t>location.</w:t>
      </w:r>
      <w:proofErr w:type="gramEnd"/>
      <w:r w:rsidR="002A781F" w:rsidRPr="00557893">
        <w:rPr>
          <w:rFonts w:ascii="Times New Roman" w:hAnsi="Times New Roman" w:cs="Times New Roman"/>
          <w:sz w:val="24"/>
          <w:szCs w:val="24"/>
        </w:rPr>
        <w:t xml:space="preserve"> A total of 44 samples were collected from Ceiba (n=9), Culebra (n=7), </w:t>
      </w:r>
      <w:proofErr w:type="spellStart"/>
      <w:r w:rsidR="002A781F" w:rsidRPr="00557893">
        <w:rPr>
          <w:rFonts w:ascii="Times New Roman" w:hAnsi="Times New Roman" w:cs="Times New Roman"/>
          <w:sz w:val="24"/>
          <w:szCs w:val="24"/>
        </w:rPr>
        <w:t>Guayama</w:t>
      </w:r>
      <w:proofErr w:type="spellEnd"/>
      <w:r w:rsidR="002A781F" w:rsidRPr="00557893">
        <w:rPr>
          <w:rFonts w:ascii="Times New Roman" w:hAnsi="Times New Roman" w:cs="Times New Roman"/>
          <w:sz w:val="24"/>
          <w:szCs w:val="24"/>
        </w:rPr>
        <w:t xml:space="preserve"> (n=2), </w:t>
      </w:r>
      <w:proofErr w:type="spellStart"/>
      <w:r w:rsidR="002A781F" w:rsidRPr="00557893">
        <w:rPr>
          <w:rFonts w:ascii="Times New Roman" w:hAnsi="Times New Roman" w:cs="Times New Roman"/>
          <w:sz w:val="24"/>
          <w:szCs w:val="24"/>
        </w:rPr>
        <w:t>Guanica</w:t>
      </w:r>
      <w:proofErr w:type="spellEnd"/>
      <w:r w:rsidR="002A781F" w:rsidRPr="00557893">
        <w:rPr>
          <w:rFonts w:ascii="Times New Roman" w:hAnsi="Times New Roman" w:cs="Times New Roman"/>
          <w:sz w:val="24"/>
          <w:szCs w:val="24"/>
        </w:rPr>
        <w:t xml:space="preserve"> (n=3), Isabella (n=5), Luquillo (n=5), </w:t>
      </w:r>
      <w:proofErr w:type="gramStart"/>
      <w:r w:rsidR="002A781F" w:rsidRPr="00557893">
        <w:rPr>
          <w:rFonts w:ascii="Times New Roman" w:hAnsi="Times New Roman" w:cs="Times New Roman"/>
          <w:sz w:val="24"/>
          <w:szCs w:val="24"/>
        </w:rPr>
        <w:t>Ponce(</w:t>
      </w:r>
      <w:proofErr w:type="gramEnd"/>
      <w:r w:rsidR="002A781F" w:rsidRPr="00557893">
        <w:rPr>
          <w:rFonts w:ascii="Times New Roman" w:hAnsi="Times New Roman" w:cs="Times New Roman"/>
          <w:sz w:val="24"/>
          <w:szCs w:val="24"/>
        </w:rPr>
        <w:t>n=3), Rincon (n=10).</w:t>
      </w:r>
    </w:p>
    <w:p w14:paraId="6D9D4D2A" w14:textId="77777777" w:rsidR="0054136A" w:rsidRPr="00557893" w:rsidRDefault="0054136A" w:rsidP="00557893">
      <w:pPr>
        <w:jc w:val="both"/>
        <w:rPr>
          <w:rFonts w:ascii="Times New Roman" w:hAnsi="Times New Roman" w:cs="Times New Roman"/>
          <w:sz w:val="24"/>
          <w:szCs w:val="24"/>
        </w:rPr>
      </w:pPr>
    </w:p>
    <w:p w14:paraId="5043B9AE" w14:textId="24DF1978"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30874A9" wp14:editId="285C1146">
            <wp:extent cx="5943600" cy="2752725"/>
            <wp:effectExtent l="0" t="0" r="0" b="9525"/>
            <wp:docPr id="20" name="Picture 2" descr="A picture containing shape&#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B6F50-213C-4BE6-B218-221A8FDB9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shape&#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1B6F50-213C-4BE6-B218-221A8FDB939C}"/>
                        </a:ext>
                      </a:extLst>
                    </pic:cNvPr>
                    <pic:cNvPicPr>
                      <a:picLocks noChangeAspect="1"/>
                    </pic:cNvPicPr>
                  </pic:nvPicPr>
                  <pic:blipFill rotWithShape="1">
                    <a:blip r:embed="rId48">
                      <a:extLst>
                        <a:ext uri="{28A0092B-C50C-407E-A947-70E740481C1C}">
                          <a14:useLocalDpi xmlns:a14="http://schemas.microsoft.com/office/drawing/2010/main" val="0"/>
                        </a:ext>
                      </a:extLst>
                    </a:blip>
                    <a:srcRect b="3008"/>
                    <a:stretch/>
                  </pic:blipFill>
                  <pic:spPr>
                    <a:xfrm>
                      <a:off x="0" y="0"/>
                      <a:ext cx="5943600" cy="2752725"/>
                    </a:xfrm>
                    <a:prstGeom prst="rect">
                      <a:avLst/>
                    </a:prstGeom>
                  </pic:spPr>
                </pic:pic>
              </a:graphicData>
            </a:graphic>
          </wp:inline>
        </w:drawing>
      </w:r>
    </w:p>
    <w:p w14:paraId="471E227F" w14:textId="33D74593" w:rsidR="0054136A"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0</w:t>
      </w:r>
      <w:r w:rsidR="0054136A" w:rsidRPr="00821F29">
        <w:rPr>
          <w:rFonts w:ascii="Times New Roman" w:hAnsi="Times New Roman" w:cs="Times New Roman"/>
          <w:b/>
          <w:sz w:val="24"/>
          <w:szCs w:val="24"/>
        </w:rPr>
        <w:t>.</w:t>
      </w:r>
      <w:proofErr w:type="gramEnd"/>
      <w:r w:rsidR="0054136A" w:rsidRPr="00557893">
        <w:rPr>
          <w:rFonts w:ascii="Times New Roman" w:hAnsi="Times New Roman" w:cs="Times New Roman"/>
          <w:bCs/>
          <w:sz w:val="24"/>
          <w:szCs w:val="24"/>
        </w:rPr>
        <w:t xml:space="preserve"> </w:t>
      </w:r>
      <w:del w:id="237" w:author="Juan C. Martínez Cruzado" w:date="2020-11-30T11:10:00Z">
        <w:r w:rsidR="0054136A" w:rsidRPr="00557893" w:rsidDel="00327395">
          <w:rPr>
            <w:rFonts w:ascii="Times New Roman" w:hAnsi="Times New Roman" w:cs="Times New Roman"/>
            <w:sz w:val="24"/>
            <w:szCs w:val="24"/>
          </w:rPr>
          <w:delText>This table shows the n</w:delText>
        </w:r>
      </w:del>
      <w:proofErr w:type="gramStart"/>
      <w:ins w:id="238" w:author="Juan C. Martínez Cruzado" w:date="2020-11-30T11:10:00Z">
        <w:r w:rsidR="00327395">
          <w:rPr>
            <w:rFonts w:ascii="Times New Roman" w:hAnsi="Times New Roman" w:cs="Times New Roman"/>
            <w:sz w:val="24"/>
            <w:szCs w:val="24"/>
          </w:rPr>
          <w:t>N</w:t>
        </w:r>
      </w:ins>
      <w:r w:rsidR="0054136A" w:rsidRPr="00557893">
        <w:rPr>
          <w:rFonts w:ascii="Times New Roman" w:hAnsi="Times New Roman" w:cs="Times New Roman"/>
          <w:sz w:val="24"/>
          <w:szCs w:val="24"/>
        </w:rPr>
        <w:t>umber of samples per proportion category.</w:t>
      </w:r>
      <w:proofErr w:type="gramEnd"/>
      <w:r w:rsidR="0054136A" w:rsidRPr="00557893">
        <w:rPr>
          <w:rFonts w:ascii="Times New Roman" w:hAnsi="Times New Roman" w:cs="Times New Roman"/>
          <w:sz w:val="24"/>
          <w:szCs w:val="24"/>
        </w:rPr>
        <w:t xml:space="preserve"> Sea urchins were measured in inches and categorized by small (1.5 - 2 in</w:t>
      </w:r>
      <w:r w:rsidR="00EF47A7" w:rsidRPr="00557893">
        <w:rPr>
          <w:rFonts w:ascii="Times New Roman" w:hAnsi="Times New Roman" w:cs="Times New Roman"/>
          <w:sz w:val="24"/>
          <w:szCs w:val="24"/>
        </w:rPr>
        <w:t>, n=8</w:t>
      </w:r>
      <w:r w:rsidR="0054136A" w:rsidRPr="00557893">
        <w:rPr>
          <w:rFonts w:ascii="Times New Roman" w:hAnsi="Times New Roman" w:cs="Times New Roman"/>
          <w:sz w:val="24"/>
          <w:szCs w:val="24"/>
        </w:rPr>
        <w:t>), medium (2.5 - 3 in</w:t>
      </w:r>
      <w:r w:rsidR="00EF47A7" w:rsidRPr="00557893">
        <w:rPr>
          <w:rFonts w:ascii="Times New Roman" w:hAnsi="Times New Roman" w:cs="Times New Roman"/>
          <w:sz w:val="24"/>
          <w:szCs w:val="24"/>
        </w:rPr>
        <w:t>, n=31</w:t>
      </w:r>
      <w:r w:rsidR="0054136A" w:rsidRPr="00557893">
        <w:rPr>
          <w:rFonts w:ascii="Times New Roman" w:hAnsi="Times New Roman" w:cs="Times New Roman"/>
          <w:sz w:val="24"/>
          <w:szCs w:val="24"/>
        </w:rPr>
        <w:t>) and large (3.5 - 4.5 in</w:t>
      </w:r>
      <w:r w:rsidR="00EF47A7" w:rsidRPr="00557893">
        <w:rPr>
          <w:rFonts w:ascii="Times New Roman" w:hAnsi="Times New Roman" w:cs="Times New Roman"/>
          <w:sz w:val="24"/>
          <w:szCs w:val="24"/>
        </w:rPr>
        <w:t>, n=4</w:t>
      </w:r>
      <w:r w:rsidR="0054136A" w:rsidRPr="00557893">
        <w:rPr>
          <w:rFonts w:ascii="Times New Roman" w:hAnsi="Times New Roman" w:cs="Times New Roman"/>
          <w:sz w:val="24"/>
          <w:szCs w:val="24"/>
        </w:rPr>
        <w:t>).</w:t>
      </w:r>
    </w:p>
    <w:p w14:paraId="1DE0D89A" w14:textId="77777777" w:rsidR="0054136A" w:rsidRPr="00557893" w:rsidRDefault="0054136A" w:rsidP="00557893">
      <w:pPr>
        <w:jc w:val="both"/>
        <w:rPr>
          <w:rFonts w:ascii="Times New Roman" w:hAnsi="Times New Roman" w:cs="Times New Roman"/>
          <w:sz w:val="24"/>
          <w:szCs w:val="24"/>
        </w:rPr>
      </w:pPr>
    </w:p>
    <w:p w14:paraId="0F7F2D5C" w14:textId="6A1E4E1B" w:rsidR="0054136A" w:rsidRPr="00557893" w:rsidRDefault="0054136A" w:rsidP="00557893">
      <w:pPr>
        <w:jc w:val="both"/>
        <w:rPr>
          <w:rFonts w:ascii="Times New Roman" w:hAnsi="Times New Roman" w:cs="Times New Roman"/>
          <w:sz w:val="24"/>
          <w:szCs w:val="24"/>
        </w:rPr>
      </w:pPr>
      <w:commentRangeStart w:id="239"/>
      <w:r w:rsidRPr="00557893">
        <w:rPr>
          <w:rFonts w:ascii="Times New Roman" w:hAnsi="Times New Roman" w:cs="Times New Roman"/>
          <w:noProof/>
          <w:sz w:val="24"/>
          <w:szCs w:val="24"/>
        </w:rPr>
        <w:lastRenderedPageBreak/>
        <w:drawing>
          <wp:inline distT="0" distB="0" distL="0" distR="0" wp14:anchorId="08E95FE5" wp14:editId="5B30341A">
            <wp:extent cx="5943600" cy="2983865"/>
            <wp:effectExtent l="0" t="0" r="0" b="6985"/>
            <wp:docPr id="21" name="Picture 2" descr="Chart,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E58E0E-26A6-48FA-B84F-E9761A9F3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E58E0E-26A6-48FA-B84F-E9761A9F384F}"/>
                        </a:ext>
                      </a:extLst>
                    </pic:cNvPr>
                    <pic:cNvPicPr>
                      <a:picLocks noChangeAspect="1"/>
                    </pic:cNvPicPr>
                  </pic:nvPicPr>
                  <pic:blipFill rotWithShape="1">
                    <a:blip r:embed="rId49">
                      <a:extLst>
                        <a:ext uri="{28A0092B-C50C-407E-A947-70E740481C1C}">
                          <a14:useLocalDpi xmlns:a14="http://schemas.microsoft.com/office/drawing/2010/main" val="0"/>
                        </a:ext>
                      </a:extLst>
                    </a:blip>
                    <a:srcRect b="2519"/>
                    <a:stretch/>
                  </pic:blipFill>
                  <pic:spPr>
                    <a:xfrm>
                      <a:off x="0" y="0"/>
                      <a:ext cx="5943600" cy="2983865"/>
                    </a:xfrm>
                    <a:prstGeom prst="rect">
                      <a:avLst/>
                    </a:prstGeom>
                  </pic:spPr>
                </pic:pic>
              </a:graphicData>
            </a:graphic>
          </wp:inline>
        </w:drawing>
      </w:r>
      <w:commentRangeEnd w:id="239"/>
      <w:r w:rsidR="00327395">
        <w:rPr>
          <w:rStyle w:val="CommentReference"/>
        </w:rPr>
        <w:commentReference w:id="239"/>
      </w:r>
    </w:p>
    <w:p w14:paraId="7DFC52CE" w14:textId="479D8F57" w:rsidR="0054136A" w:rsidRPr="00557893" w:rsidRDefault="00161C4F" w:rsidP="00557893">
      <w:pPr>
        <w:jc w:val="both"/>
        <w:rPr>
          <w:rFonts w:ascii="Times New Roman" w:eastAsia="Times New Roman" w:hAnsi="Times New Roman" w:cs="Times New Roman"/>
          <w:sz w:val="24"/>
          <w:szCs w:val="24"/>
        </w:rPr>
      </w:pPr>
      <w:proofErr w:type="gramStart"/>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proofErr w:type="gramEnd"/>
      <w:r w:rsidR="0054136A" w:rsidRPr="00557893">
        <w:rPr>
          <w:rFonts w:ascii="Times New Roman" w:hAnsi="Times New Roman" w:cs="Times New Roman"/>
          <w:bCs/>
          <w:sz w:val="24"/>
          <w:szCs w:val="24"/>
        </w:rPr>
        <w:t xml:space="preserve"> </w:t>
      </w:r>
      <w:del w:id="240" w:author="Juan C. Martínez Cruzado" w:date="2020-11-30T11:10:00Z">
        <w:r w:rsidR="0054136A" w:rsidRPr="00557893" w:rsidDel="00327395">
          <w:rPr>
            <w:rFonts w:ascii="Times New Roman" w:hAnsi="Times New Roman" w:cs="Times New Roman"/>
            <w:sz w:val="24"/>
            <w:szCs w:val="24"/>
          </w:rPr>
          <w:delText xml:space="preserve">This table shows the </w:delText>
        </w:r>
      </w:del>
      <w:proofErr w:type="gramStart"/>
      <w:ins w:id="241" w:author="Juan C. Martínez Cruzado" w:date="2020-11-30T11:10:00Z">
        <w:r w:rsidR="00327395">
          <w:rPr>
            <w:rFonts w:ascii="Times New Roman" w:hAnsi="Times New Roman" w:cs="Times New Roman"/>
            <w:sz w:val="24"/>
            <w:szCs w:val="24"/>
          </w:rPr>
          <w:t>N</w:t>
        </w:r>
      </w:ins>
      <w:del w:id="242" w:author="Juan C. Martínez Cruzado" w:date="2020-11-30T11:10:00Z">
        <w:r w:rsidR="0054136A" w:rsidRPr="00557893" w:rsidDel="00327395">
          <w:rPr>
            <w:rFonts w:ascii="Times New Roman" w:hAnsi="Times New Roman" w:cs="Times New Roman"/>
            <w:sz w:val="24"/>
            <w:szCs w:val="24"/>
          </w:rPr>
          <w:delText>n</w:delText>
        </w:r>
      </w:del>
      <w:r w:rsidR="0054136A" w:rsidRPr="00557893">
        <w:rPr>
          <w:rFonts w:ascii="Times New Roman" w:hAnsi="Times New Roman" w:cs="Times New Roman"/>
          <w:sz w:val="24"/>
          <w:szCs w:val="24"/>
        </w:rPr>
        <w:t>umber of samples per size category in inches.</w:t>
      </w:r>
      <w:proofErr w:type="gramEnd"/>
      <w:r w:rsidR="0054136A" w:rsidRPr="00557893">
        <w:rPr>
          <w:rFonts w:ascii="Times New Roman" w:hAnsi="Times New Roman" w:cs="Times New Roman"/>
          <w:sz w:val="24"/>
          <w:szCs w:val="24"/>
        </w:rPr>
        <w:t xml:space="preserve"> </w:t>
      </w:r>
      <w:r w:rsidR="002A781F" w:rsidRPr="00557893">
        <w:rPr>
          <w:rFonts w:ascii="Times New Roman" w:eastAsia="Times New Roman" w:hAnsi="Times New Roman" w:cs="Times New Roman"/>
          <w:sz w:val="24"/>
          <w:szCs w:val="24"/>
          <w:lang w:val="en"/>
        </w:rPr>
        <w:t xml:space="preserve">Animal body diameters were measured and placed in the following categories one point five (n=3), two (n=6), two point five (n=15), three (n=16), three point five (n=3), four point five (n=1). Animals in the proportion category were placed into categories relative to their size, namely </w:t>
      </w:r>
      <w:r w:rsidR="002A781F" w:rsidRPr="00557893">
        <w:rPr>
          <w:rFonts w:ascii="Times New Roman" w:eastAsia="Times New Roman" w:hAnsi="Times New Roman" w:cs="Times New Roman"/>
          <w:sz w:val="24"/>
          <w:szCs w:val="24"/>
        </w:rPr>
        <w:t>small (1.5 - 2 in), medium (2.5 - 3 in) and large (3.5 - 4.5 in).</w:t>
      </w:r>
    </w:p>
    <w:p w14:paraId="32CC9A85" w14:textId="77777777" w:rsidR="002A781F" w:rsidRPr="00557893" w:rsidRDefault="002A781F" w:rsidP="00557893">
      <w:pPr>
        <w:jc w:val="both"/>
        <w:rPr>
          <w:rFonts w:ascii="Times New Roman" w:hAnsi="Times New Roman" w:cs="Times New Roman"/>
          <w:sz w:val="24"/>
          <w:szCs w:val="24"/>
        </w:rPr>
      </w:pPr>
    </w:p>
    <w:p w14:paraId="27A75832" w14:textId="77777777" w:rsidR="0054136A" w:rsidRPr="00557893" w:rsidRDefault="0054136A" w:rsidP="00557893">
      <w:pPr>
        <w:jc w:val="both"/>
        <w:rPr>
          <w:rFonts w:ascii="Times New Roman" w:hAnsi="Times New Roman" w:cs="Times New Roman"/>
          <w:sz w:val="24"/>
          <w:szCs w:val="24"/>
        </w:rPr>
      </w:pPr>
    </w:p>
    <w:p w14:paraId="6F747232" w14:textId="5401A90A" w:rsidR="0054136A" w:rsidRPr="00557893" w:rsidRDefault="0054136A" w:rsidP="00557893">
      <w:pPr>
        <w:jc w:val="both"/>
        <w:rPr>
          <w:rFonts w:ascii="Times New Roman" w:hAnsi="Times New Roman" w:cs="Times New Roman"/>
          <w:sz w:val="24"/>
          <w:szCs w:val="24"/>
        </w:rPr>
      </w:pPr>
      <w:commentRangeStart w:id="243"/>
      <w:r w:rsidRPr="00557893">
        <w:rPr>
          <w:rFonts w:ascii="Times New Roman" w:hAnsi="Times New Roman" w:cs="Times New Roman"/>
          <w:noProof/>
          <w:sz w:val="24"/>
          <w:szCs w:val="24"/>
        </w:rPr>
        <w:drawing>
          <wp:inline distT="0" distB="0" distL="0" distR="0" wp14:anchorId="081DA181" wp14:editId="5D1B535A">
            <wp:extent cx="5943600" cy="2622550"/>
            <wp:effectExtent l="0" t="0" r="0" b="6350"/>
            <wp:docPr id="22" name="Picture 2" descr="Chart,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316A34E-BD40-41D3-A5A9-366A35EEA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316A34E-BD40-41D3-A5A9-366A35EEA903}"/>
                        </a:ext>
                      </a:extLst>
                    </pic:cNvPr>
                    <pic:cNvPicPr>
                      <a:picLocks noChangeAspect="1"/>
                    </pic:cNvPicPr>
                  </pic:nvPicPr>
                  <pic:blipFill rotWithShape="1">
                    <a:blip r:embed="rId50">
                      <a:extLst>
                        <a:ext uri="{28A0092B-C50C-407E-A947-70E740481C1C}">
                          <a14:useLocalDpi xmlns:a14="http://schemas.microsoft.com/office/drawing/2010/main" val="0"/>
                        </a:ext>
                      </a:extLst>
                    </a:blip>
                    <a:srcRect b="3007"/>
                    <a:stretch/>
                  </pic:blipFill>
                  <pic:spPr>
                    <a:xfrm>
                      <a:off x="0" y="0"/>
                      <a:ext cx="5943600" cy="2622550"/>
                    </a:xfrm>
                    <a:prstGeom prst="rect">
                      <a:avLst/>
                    </a:prstGeom>
                  </pic:spPr>
                </pic:pic>
              </a:graphicData>
            </a:graphic>
          </wp:inline>
        </w:drawing>
      </w:r>
      <w:commentRangeEnd w:id="243"/>
      <w:r w:rsidR="00327395">
        <w:rPr>
          <w:rStyle w:val="CommentReference"/>
        </w:rPr>
        <w:commentReference w:id="243"/>
      </w:r>
    </w:p>
    <w:p w14:paraId="5075A2A1" w14:textId="0290DE3E" w:rsidR="0054136A"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2</w:t>
      </w:r>
      <w:r w:rsidR="0054136A" w:rsidRPr="00821F29">
        <w:rPr>
          <w:rFonts w:ascii="Times New Roman" w:hAnsi="Times New Roman" w:cs="Times New Roman"/>
          <w:b/>
          <w:sz w:val="24"/>
          <w:szCs w:val="24"/>
        </w:rPr>
        <w:t>.</w:t>
      </w:r>
      <w:proofErr w:type="gramEnd"/>
      <w:r w:rsidR="0054136A" w:rsidRPr="00557893">
        <w:rPr>
          <w:rFonts w:ascii="Times New Roman" w:hAnsi="Times New Roman" w:cs="Times New Roman"/>
          <w:bCs/>
          <w:sz w:val="24"/>
          <w:szCs w:val="24"/>
        </w:rPr>
        <w:t xml:space="preserve"> </w:t>
      </w:r>
      <w:del w:id="245" w:author="Juan C. Martínez Cruzado" w:date="2020-11-30T11:11:00Z">
        <w:r w:rsidR="0054136A" w:rsidRPr="00557893" w:rsidDel="00327395">
          <w:rPr>
            <w:rFonts w:ascii="Times New Roman" w:hAnsi="Times New Roman" w:cs="Times New Roman"/>
            <w:sz w:val="24"/>
            <w:szCs w:val="24"/>
          </w:rPr>
          <w:delText>This table shows the n</w:delText>
        </w:r>
      </w:del>
      <w:proofErr w:type="gramStart"/>
      <w:ins w:id="246" w:author="Juan C. Martínez Cruzado" w:date="2020-11-30T11:10:00Z">
        <w:r w:rsidR="00327395">
          <w:rPr>
            <w:rFonts w:ascii="Times New Roman" w:hAnsi="Times New Roman" w:cs="Times New Roman"/>
            <w:sz w:val="24"/>
            <w:szCs w:val="24"/>
          </w:rPr>
          <w:t>N</w:t>
        </w:r>
      </w:ins>
      <w:r w:rsidR="0054136A" w:rsidRPr="00557893">
        <w:rPr>
          <w:rFonts w:ascii="Times New Roman" w:hAnsi="Times New Roman" w:cs="Times New Roman"/>
          <w:sz w:val="24"/>
          <w:szCs w:val="24"/>
        </w:rPr>
        <w:t>umber of samples per zip code from where they were collected.</w:t>
      </w:r>
      <w:proofErr w:type="gramEnd"/>
      <w:r w:rsidR="0054136A" w:rsidRPr="00557893">
        <w:rPr>
          <w:rFonts w:ascii="Times New Roman" w:hAnsi="Times New Roman" w:cs="Times New Roman"/>
          <w:sz w:val="24"/>
          <w:szCs w:val="24"/>
        </w:rPr>
        <w:t xml:space="preserve"> </w:t>
      </w:r>
      <w:r w:rsidR="001D7020" w:rsidRPr="00557893">
        <w:rPr>
          <w:rFonts w:ascii="Times New Roman" w:hAnsi="Times New Roman" w:cs="Times New Roman"/>
          <w:sz w:val="24"/>
          <w:szCs w:val="24"/>
        </w:rPr>
        <w:t xml:space="preserve">The first two zeroes of the zip code number are missing. </w:t>
      </w:r>
    </w:p>
    <w:p w14:paraId="43CEDF1A" w14:textId="77777777" w:rsidR="001D7020" w:rsidRPr="00557893" w:rsidRDefault="001D7020" w:rsidP="00557893">
      <w:pPr>
        <w:jc w:val="both"/>
        <w:rPr>
          <w:rFonts w:ascii="Times New Roman" w:hAnsi="Times New Roman" w:cs="Times New Roman"/>
          <w:sz w:val="24"/>
          <w:szCs w:val="24"/>
        </w:rPr>
      </w:pPr>
    </w:p>
    <w:p w14:paraId="7CB2A69B" w14:textId="12DE8B36" w:rsidR="001D7020" w:rsidRPr="00557893" w:rsidRDefault="001D702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E8F62F7" wp14:editId="5B608842">
            <wp:extent cx="4835236" cy="2719820"/>
            <wp:effectExtent l="0" t="0" r="3810" b="4445"/>
            <wp:docPr id="23" name="Picture 2" descr="Graphical user interface&#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2500E6-5C72-486C-ABB5-ABE43F347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2500E6-5C72-486C-ABB5-ABE43F34756D}"/>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50627" cy="2728477"/>
                    </a:xfrm>
                    <a:prstGeom prst="rect">
                      <a:avLst/>
                    </a:prstGeom>
                  </pic:spPr>
                </pic:pic>
              </a:graphicData>
            </a:graphic>
          </wp:inline>
        </w:drawing>
      </w:r>
    </w:p>
    <w:p w14:paraId="5EBEB661" w14:textId="77777777" w:rsidR="0054136A" w:rsidRPr="00557893" w:rsidRDefault="0054136A" w:rsidP="00557893">
      <w:pPr>
        <w:jc w:val="both"/>
        <w:rPr>
          <w:rFonts w:ascii="Times New Roman" w:hAnsi="Times New Roman" w:cs="Times New Roman"/>
          <w:sz w:val="24"/>
          <w:szCs w:val="24"/>
        </w:rPr>
      </w:pPr>
    </w:p>
    <w:p w14:paraId="601E1D70" w14:textId="2AF7C567" w:rsidR="00121E50" w:rsidRPr="00557893" w:rsidRDefault="001D7020"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Bray Curtis </w:t>
      </w:r>
      <w:r w:rsidR="0061022F" w:rsidRPr="00557893">
        <w:rPr>
          <w:rFonts w:ascii="Times New Roman" w:hAnsi="Times New Roman" w:cs="Times New Roman"/>
          <w:sz w:val="24"/>
          <w:szCs w:val="24"/>
        </w:rPr>
        <w:t>Di</w:t>
      </w:r>
      <w:r w:rsidR="00C7780C" w:rsidRPr="00557893">
        <w:rPr>
          <w:rFonts w:ascii="Times New Roman" w:hAnsi="Times New Roman" w:cs="Times New Roman"/>
          <w:sz w:val="24"/>
          <w:szCs w:val="24"/>
        </w:rPr>
        <w:t>ssimilarity</w:t>
      </w:r>
      <w:r w:rsidR="0061022F" w:rsidRPr="00557893">
        <w:rPr>
          <w:rFonts w:ascii="Times New Roman" w:hAnsi="Times New Roman" w:cs="Times New Roman"/>
          <w:sz w:val="24"/>
          <w:szCs w:val="24"/>
        </w:rPr>
        <w:t xml:space="preserve"> </w:t>
      </w:r>
      <w:r w:rsidRPr="00557893">
        <w:rPr>
          <w:rFonts w:ascii="Times New Roman" w:hAnsi="Times New Roman" w:cs="Times New Roman"/>
          <w:sz w:val="24"/>
          <w:szCs w:val="24"/>
        </w:rPr>
        <w:t>Emperor</w:t>
      </w:r>
      <w:r w:rsidR="0061022F" w:rsidRPr="00557893">
        <w:rPr>
          <w:rFonts w:ascii="Times New Roman" w:hAnsi="Times New Roman" w:cs="Times New Roman"/>
          <w:sz w:val="24"/>
          <w:szCs w:val="24"/>
        </w:rPr>
        <w:t xml:space="preserve"> Plot</w:t>
      </w:r>
      <w:r w:rsidR="00926822" w:rsidRPr="00557893">
        <w:rPr>
          <w:rFonts w:ascii="Times New Roman" w:hAnsi="Times New Roman" w:cs="Times New Roman"/>
          <w:sz w:val="24"/>
          <w:szCs w:val="24"/>
        </w:rPr>
        <w:t xml:space="preserve"> for the cardinal alignment category</w:t>
      </w:r>
      <w:r w:rsidR="0061022F" w:rsidRPr="00557893">
        <w:rPr>
          <w:rFonts w:ascii="Times New Roman" w:hAnsi="Times New Roman" w:cs="Times New Roman"/>
          <w:sz w:val="24"/>
          <w:szCs w:val="24"/>
        </w:rPr>
        <w:t xml:space="preserve">. </w:t>
      </w:r>
      <w:r w:rsidR="00C7780C" w:rsidRPr="00557893">
        <w:rPr>
          <w:rFonts w:ascii="Times New Roman" w:hAnsi="Times New Roman" w:cs="Times New Roman"/>
          <w:sz w:val="24"/>
          <w:szCs w:val="24"/>
        </w:rPr>
        <w:t>This graph</w:t>
      </w:r>
      <w:r w:rsidR="00142D88" w:rsidRPr="00557893">
        <w:rPr>
          <w:rFonts w:ascii="Times New Roman" w:hAnsi="Times New Roman" w:cs="Times New Roman"/>
          <w:sz w:val="24"/>
          <w:szCs w:val="24"/>
        </w:rPr>
        <w:t xml:space="preserve"> shows a b</w:t>
      </w:r>
      <w:r w:rsidR="00926822" w:rsidRPr="00557893">
        <w:rPr>
          <w:rFonts w:ascii="Times New Roman" w:hAnsi="Times New Roman" w:cs="Times New Roman"/>
          <w:sz w:val="24"/>
          <w:szCs w:val="24"/>
        </w:rPr>
        <w:t>eta diversity analysis</w:t>
      </w:r>
      <w:r w:rsidR="00142D88" w:rsidRPr="00557893">
        <w:rPr>
          <w:rFonts w:ascii="Times New Roman" w:hAnsi="Times New Roman" w:cs="Times New Roman"/>
          <w:sz w:val="24"/>
          <w:szCs w:val="24"/>
        </w:rPr>
        <w:t xml:space="preserve"> of the Bray-Curtis dissimilarity</w:t>
      </w:r>
      <w:r w:rsidR="002D0079" w:rsidRPr="00557893">
        <w:rPr>
          <w:rFonts w:ascii="Times New Roman" w:hAnsi="Times New Roman" w:cs="Times New Roman"/>
          <w:sz w:val="24"/>
          <w:szCs w:val="24"/>
        </w:rPr>
        <w:t>.</w:t>
      </w:r>
      <w:r w:rsidR="00974D04" w:rsidRPr="00557893">
        <w:rPr>
          <w:rFonts w:ascii="Times New Roman" w:hAnsi="Times New Roman" w:cs="Times New Roman"/>
          <w:sz w:val="24"/>
          <w:szCs w:val="24"/>
        </w:rPr>
        <w:t xml:space="preserve"> This is used to quantify the differences in species populations between the different categories.</w:t>
      </w:r>
    </w:p>
    <w:p w14:paraId="29A3D55F" w14:textId="77777777" w:rsidR="002F24B4" w:rsidRPr="00557893" w:rsidRDefault="002F24B4" w:rsidP="00557893">
      <w:pPr>
        <w:jc w:val="both"/>
        <w:rPr>
          <w:rFonts w:ascii="Times New Roman" w:hAnsi="Times New Roman" w:cs="Times New Roman"/>
          <w:sz w:val="24"/>
          <w:szCs w:val="24"/>
        </w:rPr>
      </w:pPr>
    </w:p>
    <w:p w14:paraId="15258B11" w14:textId="34F3D8FF" w:rsidR="00974D04" w:rsidRPr="00557893" w:rsidRDefault="00974D0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153953F" wp14:editId="32FB2412">
            <wp:extent cx="5133109" cy="2887374"/>
            <wp:effectExtent l="0" t="0" r="0" b="8255"/>
            <wp:docPr id="24" name="Picture 4" descr="Graphical user interface, applicatio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0F9CCE-7B9E-44AD-A82B-5C9F3A3DC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0F9CCE-7B9E-44AD-A82B-5C9F3A3DC33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1297" cy="2891980"/>
                    </a:xfrm>
                    <a:prstGeom prst="rect">
                      <a:avLst/>
                    </a:prstGeom>
                  </pic:spPr>
                </pic:pic>
              </a:graphicData>
            </a:graphic>
          </wp:inline>
        </w:drawing>
      </w:r>
    </w:p>
    <w:p w14:paraId="59450672" w14:textId="45ECA42C" w:rsidR="00974D04" w:rsidRPr="00557893" w:rsidRDefault="00974D0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Bray Curtis Dissimilarity Emperor Plot for the current category. This graph shows a beta diversity analysis of the Bray-Curtis dissimilarity. This is used to quantify the differences in species populations between the different categories.</w:t>
      </w:r>
    </w:p>
    <w:p w14:paraId="28519F35" w14:textId="77777777" w:rsidR="002F24B4" w:rsidRPr="00557893" w:rsidRDefault="002F24B4" w:rsidP="00557893">
      <w:pPr>
        <w:jc w:val="both"/>
        <w:rPr>
          <w:rFonts w:ascii="Times New Roman" w:hAnsi="Times New Roman" w:cs="Times New Roman"/>
          <w:sz w:val="24"/>
          <w:szCs w:val="24"/>
        </w:rPr>
      </w:pPr>
    </w:p>
    <w:p w14:paraId="09D87A78" w14:textId="3A083459" w:rsidR="00974D04" w:rsidRPr="00557893" w:rsidRDefault="002F24B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2098EBE2" wp14:editId="046BC349">
            <wp:extent cx="5146964" cy="28951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6714" cy="2917492"/>
                    </a:xfrm>
                    <a:prstGeom prst="rect">
                      <a:avLst/>
                    </a:prstGeom>
                    <a:noFill/>
                  </pic:spPr>
                </pic:pic>
              </a:graphicData>
            </a:graphic>
          </wp:inline>
        </w:drawing>
      </w:r>
    </w:p>
    <w:p w14:paraId="3FB442DE" w14:textId="4D6A2FBC" w:rsidR="002F24B4" w:rsidRPr="00557893" w:rsidRDefault="002F24B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Bray Curtis Dissimilarity Emperor Plot for the </w:t>
      </w:r>
      <w:r w:rsidR="008974B8" w:rsidRPr="00557893">
        <w:rPr>
          <w:rFonts w:ascii="Times New Roman" w:hAnsi="Times New Roman" w:cs="Times New Roman"/>
          <w:sz w:val="24"/>
          <w:szCs w:val="24"/>
        </w:rPr>
        <w:t>habitat</w:t>
      </w:r>
      <w:r w:rsidRPr="00557893">
        <w:rPr>
          <w:rFonts w:ascii="Times New Roman" w:hAnsi="Times New Roman" w:cs="Times New Roman"/>
          <w:sz w:val="24"/>
          <w:szCs w:val="24"/>
        </w:rPr>
        <w:t xml:space="preserve"> category. This graph shows a beta diversity analysis of the Bray-Curtis dissimilarity. This is used to quantify the differences in species populations between the different categories.</w:t>
      </w:r>
    </w:p>
    <w:p w14:paraId="592FF239" w14:textId="77777777" w:rsidR="00D85F6A" w:rsidRPr="00557893" w:rsidRDefault="00D85F6A" w:rsidP="00557893">
      <w:pPr>
        <w:jc w:val="both"/>
        <w:rPr>
          <w:rFonts w:ascii="Times New Roman" w:hAnsi="Times New Roman" w:cs="Times New Roman"/>
          <w:sz w:val="24"/>
          <w:szCs w:val="24"/>
        </w:rPr>
      </w:pPr>
    </w:p>
    <w:p w14:paraId="67CD07E1" w14:textId="005250D6" w:rsidR="002F24B4" w:rsidRPr="00557893" w:rsidRDefault="008974B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D5F3FBC" wp14:editId="7F14688A">
            <wp:extent cx="5036127" cy="283278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69023" cy="2851292"/>
                    </a:xfrm>
                    <a:prstGeom prst="rect">
                      <a:avLst/>
                    </a:prstGeom>
                    <a:noFill/>
                  </pic:spPr>
                </pic:pic>
              </a:graphicData>
            </a:graphic>
          </wp:inline>
        </w:drawing>
      </w:r>
    </w:p>
    <w:p w14:paraId="52A1358A" w14:textId="6A0CD89E" w:rsidR="008974B8" w:rsidRPr="00557893" w:rsidRDefault="008974B8"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26</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Bray Curtis Dissimilarity Emperor Plot for the size category. This graph shows a beta diversity analysis of the Bray-Curtis dissimilarity. This is used to quantify the differences in species populations between the different categories.</w:t>
      </w:r>
    </w:p>
    <w:p w14:paraId="686F1FA5" w14:textId="77777777" w:rsidR="00D85F6A" w:rsidRPr="00557893" w:rsidRDefault="00D85F6A" w:rsidP="00557893">
      <w:pPr>
        <w:jc w:val="both"/>
        <w:rPr>
          <w:rFonts w:ascii="Times New Roman" w:hAnsi="Times New Roman" w:cs="Times New Roman"/>
          <w:sz w:val="24"/>
          <w:szCs w:val="24"/>
        </w:rPr>
      </w:pPr>
    </w:p>
    <w:p w14:paraId="70F3C388" w14:textId="709EDC02" w:rsidR="008974B8" w:rsidRPr="00557893" w:rsidRDefault="0066384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5F050E6" wp14:editId="5A9CF188">
            <wp:extent cx="5181600" cy="2914649"/>
            <wp:effectExtent l="0" t="0" r="0" b="635"/>
            <wp:docPr id="27" name="Picture 2" descr="Graphical user interface&#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C8656B-471A-42DF-AAB6-8432C9C7F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C8656B-471A-42DF-AAB6-8432C9C7F56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98568" cy="2924194"/>
                    </a:xfrm>
                    <a:prstGeom prst="rect">
                      <a:avLst/>
                    </a:prstGeom>
                  </pic:spPr>
                </pic:pic>
              </a:graphicData>
            </a:graphic>
          </wp:inline>
        </w:drawing>
      </w:r>
    </w:p>
    <w:p w14:paraId="3E96D51C" w14:textId="709BB5C3" w:rsidR="0066384E" w:rsidRPr="00557893" w:rsidRDefault="0066384E"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27</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Bray Curtis Dissimilarity Emperor Plot for the location category. This graph shows a beta diversity analysis of the Bray-Curtis dissimilarity. This is used to quantify the differences in species populations between the different categories.</w:t>
      </w:r>
    </w:p>
    <w:p w14:paraId="79F6FEC2" w14:textId="77777777" w:rsidR="00D85F6A" w:rsidRPr="00557893" w:rsidRDefault="00D85F6A" w:rsidP="00557893">
      <w:pPr>
        <w:jc w:val="both"/>
        <w:rPr>
          <w:rFonts w:ascii="Times New Roman" w:hAnsi="Times New Roman" w:cs="Times New Roman"/>
          <w:sz w:val="24"/>
          <w:szCs w:val="24"/>
        </w:rPr>
      </w:pPr>
    </w:p>
    <w:p w14:paraId="196B25D3" w14:textId="13984AF8" w:rsidR="0066384E" w:rsidRPr="00557893" w:rsidRDefault="00D85F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AB329B" wp14:editId="6EEA4820">
            <wp:extent cx="5524500" cy="3107531"/>
            <wp:effectExtent l="0" t="0" r="0" b="0"/>
            <wp:docPr id="28" name="Picture 2" descr="Graphical user interface, applicatio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CBFE16-4925-4C07-B2CD-B4C199171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CBFE16-4925-4C07-B2CD-B4C1991715E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27556" cy="3109250"/>
                    </a:xfrm>
                    <a:prstGeom prst="rect">
                      <a:avLst/>
                    </a:prstGeom>
                  </pic:spPr>
                </pic:pic>
              </a:graphicData>
            </a:graphic>
          </wp:inline>
        </w:drawing>
      </w:r>
    </w:p>
    <w:p w14:paraId="6D66F17F" w14:textId="1DBBC1B3" w:rsidR="00D85F6A" w:rsidRPr="00557893" w:rsidRDefault="00D85F6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28</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Bray Curtis Dissimilarity Emperor Plot for the proportion category. This graph shows a beta diversity analysis of the Bray-Curtis dissimilarity. This is used to quantify the differences in species populations between the different categories.</w:t>
      </w:r>
    </w:p>
    <w:p w14:paraId="5480D48C" w14:textId="172F97B9" w:rsidR="00D85F6A" w:rsidRPr="00557893" w:rsidRDefault="00D826D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BAC654C" wp14:editId="6B436DC6">
            <wp:extent cx="5448300" cy="3064669"/>
            <wp:effectExtent l="0" t="0" r="0" b="2540"/>
            <wp:docPr id="29"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37882D-7148-4F5C-8F95-4EC337B82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37882D-7148-4F5C-8F95-4EC337B82F9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52339" cy="3066941"/>
                    </a:xfrm>
                    <a:prstGeom prst="rect">
                      <a:avLst/>
                    </a:prstGeom>
                  </pic:spPr>
                </pic:pic>
              </a:graphicData>
            </a:graphic>
          </wp:inline>
        </w:drawing>
      </w:r>
    </w:p>
    <w:p w14:paraId="6499CB49" w14:textId="1A2ADCD9" w:rsidR="00D826DC" w:rsidRPr="00557893" w:rsidRDefault="00D826DC"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29</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Jaccard distance emperor plot for the cardinal location category. This graph shows a beta diversity analysis of</w:t>
      </w:r>
      <w:r w:rsidR="00346397" w:rsidRPr="00557893">
        <w:rPr>
          <w:rFonts w:ascii="Times New Roman" w:hAnsi="Times New Roman" w:cs="Times New Roman"/>
          <w:sz w:val="24"/>
          <w:szCs w:val="24"/>
        </w:rPr>
        <w:t xml:space="preserve"> the Jaccard dissimilarity</w:t>
      </w:r>
      <w:r w:rsidRPr="00557893">
        <w:rPr>
          <w:rFonts w:ascii="Times New Roman" w:hAnsi="Times New Roman" w:cs="Times New Roman"/>
          <w:sz w:val="24"/>
          <w:szCs w:val="24"/>
        </w:rPr>
        <w:t xml:space="preserve">. This </w:t>
      </w:r>
      <w:r w:rsidR="00346397" w:rsidRPr="00557893">
        <w:rPr>
          <w:rFonts w:ascii="Times New Roman" w:hAnsi="Times New Roman" w:cs="Times New Roman"/>
          <w:sz w:val="24"/>
          <w:szCs w:val="24"/>
        </w:rPr>
        <w:t>is a qualitative measure of the microbial community dissimilarity.</w:t>
      </w:r>
    </w:p>
    <w:p w14:paraId="044D835C" w14:textId="77777777" w:rsidR="00821F29" w:rsidRDefault="00CA7192" w:rsidP="00557893">
      <w:pPr>
        <w:jc w:val="both"/>
        <w:rPr>
          <w:rFonts w:ascii="Times New Roman" w:hAnsi="Times New Roman" w:cs="Times New Roman"/>
          <w:bCs/>
          <w:sz w:val="24"/>
          <w:szCs w:val="24"/>
        </w:rPr>
      </w:pPr>
      <w:r w:rsidRPr="00557893">
        <w:rPr>
          <w:rFonts w:ascii="Times New Roman" w:hAnsi="Times New Roman" w:cs="Times New Roman"/>
          <w:noProof/>
          <w:sz w:val="24"/>
          <w:szCs w:val="24"/>
        </w:rPr>
        <w:drawing>
          <wp:inline distT="0" distB="0" distL="0" distR="0" wp14:anchorId="3E45D56C" wp14:editId="2E43AE6D">
            <wp:extent cx="5350933" cy="3009900"/>
            <wp:effectExtent l="0" t="0" r="2540" b="0"/>
            <wp:docPr id="30"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BBA541-74EB-4572-830E-754C7D3DC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BBA541-74EB-4572-830E-754C7D3DC6EF}"/>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351958" cy="3010477"/>
                    </a:xfrm>
                    <a:prstGeom prst="rect">
                      <a:avLst/>
                    </a:prstGeom>
                  </pic:spPr>
                </pic:pic>
              </a:graphicData>
            </a:graphic>
          </wp:inline>
        </w:drawing>
      </w:r>
    </w:p>
    <w:p w14:paraId="623D948F" w14:textId="3892BE32" w:rsidR="00CA7192" w:rsidRPr="00557893" w:rsidRDefault="00CA7192"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Jaccard distance emperor plot for the current strength category. This graph shows a beta diversity analysis of the Jaccard dissimilarity. This is a qualitative measure of the microbial community dissimilarity.</w:t>
      </w:r>
    </w:p>
    <w:p w14:paraId="1823221C" w14:textId="77777777" w:rsidR="00161C4F" w:rsidRPr="00557893" w:rsidRDefault="00161C4F" w:rsidP="00557893">
      <w:pPr>
        <w:jc w:val="both"/>
        <w:rPr>
          <w:rFonts w:ascii="Times New Roman" w:hAnsi="Times New Roman" w:cs="Times New Roman"/>
          <w:sz w:val="24"/>
          <w:szCs w:val="24"/>
        </w:rPr>
      </w:pPr>
    </w:p>
    <w:p w14:paraId="504DED89" w14:textId="77A27931" w:rsidR="005C3642" w:rsidRPr="00557893" w:rsidRDefault="005C3642"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BB16BA" wp14:editId="4554588A">
            <wp:extent cx="5600700" cy="3150394"/>
            <wp:effectExtent l="0" t="0" r="0" b="0"/>
            <wp:docPr id="31" name="Picture 2" descr="A picture containing 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0F4922-60AC-45D8-AD1D-0BD2F92A7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0F4922-60AC-45D8-AD1D-0BD2F92A7FFC}"/>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02906" cy="3151635"/>
                    </a:xfrm>
                    <a:prstGeom prst="rect">
                      <a:avLst/>
                    </a:prstGeom>
                  </pic:spPr>
                </pic:pic>
              </a:graphicData>
            </a:graphic>
          </wp:inline>
        </w:drawing>
      </w: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Jaccard distance emperor plot for the habitat category. This graph shows a beta diversity analysis of the Jaccard dissimilarity. This is a qualitative measure of the microbial community dissimilarity.</w:t>
      </w:r>
    </w:p>
    <w:p w14:paraId="2796C76E" w14:textId="77777777" w:rsidR="00161C4F" w:rsidRPr="00557893" w:rsidRDefault="00161C4F" w:rsidP="00557893">
      <w:pPr>
        <w:jc w:val="both"/>
        <w:rPr>
          <w:rFonts w:ascii="Times New Roman" w:hAnsi="Times New Roman" w:cs="Times New Roman"/>
          <w:sz w:val="24"/>
          <w:szCs w:val="24"/>
        </w:rPr>
      </w:pPr>
    </w:p>
    <w:p w14:paraId="4ECDF7E4" w14:textId="798BC253" w:rsidR="005C3642" w:rsidRPr="00557893" w:rsidRDefault="008013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AF23B91" wp14:editId="1DA290BA">
            <wp:extent cx="5638800" cy="3171825"/>
            <wp:effectExtent l="0" t="0" r="0" b="9525"/>
            <wp:docPr id="1024" name="Picture 2" descr="A picture containing 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770B41-9D98-49F3-915B-2AA2E2417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770B41-9D98-49F3-915B-2AA2E24175BB}"/>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41523" cy="3173357"/>
                    </a:xfrm>
                    <a:prstGeom prst="rect">
                      <a:avLst/>
                    </a:prstGeom>
                  </pic:spPr>
                </pic:pic>
              </a:graphicData>
            </a:graphic>
          </wp:inline>
        </w:drawing>
      </w:r>
    </w:p>
    <w:p w14:paraId="01AAE6C3" w14:textId="69A23001" w:rsidR="00801324" w:rsidRPr="00557893" w:rsidRDefault="0080132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2</w:t>
      </w:r>
      <w:r w:rsidR="00821F29">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Jaccard distance emperor plot for the latitude longitude category. This graph shows a beta diversity analysis of the Jaccard dissimilarity. This is a qualitative measure of the microbial community dissimilarity.</w:t>
      </w:r>
    </w:p>
    <w:p w14:paraId="50027B96" w14:textId="0A4BFF5E" w:rsidR="002A781F" w:rsidRPr="00557893" w:rsidRDefault="002A781F" w:rsidP="00557893">
      <w:pPr>
        <w:jc w:val="both"/>
        <w:rPr>
          <w:rFonts w:ascii="Times New Roman" w:hAnsi="Times New Roman" w:cs="Times New Roman"/>
          <w:sz w:val="24"/>
          <w:szCs w:val="24"/>
        </w:rPr>
      </w:pPr>
    </w:p>
    <w:p w14:paraId="20906369" w14:textId="77777777" w:rsidR="002A781F" w:rsidRPr="00557893" w:rsidRDefault="002A781F" w:rsidP="00557893">
      <w:pPr>
        <w:jc w:val="both"/>
        <w:rPr>
          <w:rFonts w:ascii="Times New Roman" w:hAnsi="Times New Roman" w:cs="Times New Roman"/>
          <w:sz w:val="24"/>
          <w:szCs w:val="24"/>
        </w:rPr>
      </w:pPr>
    </w:p>
    <w:p w14:paraId="714D6EAB" w14:textId="1CF35D56" w:rsidR="008C5B5B" w:rsidRPr="00557893" w:rsidRDefault="008C5B5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2DF48BF" wp14:editId="11682415">
            <wp:extent cx="5181600" cy="2914650"/>
            <wp:effectExtent l="0" t="0" r="0" b="0"/>
            <wp:docPr id="1025"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0F8C81-4CB4-4FC9-A726-41AD19DA9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0F8C81-4CB4-4FC9-A726-41AD19DA9BD5}"/>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85348" cy="2916758"/>
                    </a:xfrm>
                    <a:prstGeom prst="rect">
                      <a:avLst/>
                    </a:prstGeom>
                  </pic:spPr>
                </pic:pic>
              </a:graphicData>
            </a:graphic>
          </wp:inline>
        </w:drawing>
      </w:r>
    </w:p>
    <w:p w14:paraId="3986D44B" w14:textId="5C69D77B" w:rsidR="008C5B5B" w:rsidRPr="00557893" w:rsidRDefault="008C5B5B"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Jaccard distance emperor plot for the location category. This graph shows a beta diversity analysis of the Jaccard dissimilarity. This is a qualitative measure of the microbial community dissimilarity.</w:t>
      </w:r>
    </w:p>
    <w:p w14:paraId="36F715F3" w14:textId="4011D1C9" w:rsidR="002A781F" w:rsidRPr="00557893" w:rsidRDefault="002A781F" w:rsidP="00557893">
      <w:pPr>
        <w:jc w:val="both"/>
        <w:rPr>
          <w:rFonts w:ascii="Times New Roman" w:hAnsi="Times New Roman" w:cs="Times New Roman"/>
          <w:sz w:val="24"/>
          <w:szCs w:val="24"/>
        </w:rPr>
      </w:pPr>
    </w:p>
    <w:p w14:paraId="57DAE0B9" w14:textId="09C8CA27" w:rsidR="007C3539" w:rsidRPr="00557893" w:rsidRDefault="007C353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85838E7" wp14:editId="07C1348A">
            <wp:extent cx="5181600" cy="2914650"/>
            <wp:effectExtent l="0" t="0" r="0" b="0"/>
            <wp:docPr id="1027" name="Picture 2" descr="A picture containing 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116FE6-862A-4E01-8D83-144F3BA08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116FE6-862A-4E01-8D83-144F3BA080E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89305" cy="2918984"/>
                    </a:xfrm>
                    <a:prstGeom prst="rect">
                      <a:avLst/>
                    </a:prstGeom>
                  </pic:spPr>
                </pic:pic>
              </a:graphicData>
            </a:graphic>
          </wp:inline>
        </w:drawing>
      </w:r>
    </w:p>
    <w:p w14:paraId="2FC0DA6B" w14:textId="38C31DAB" w:rsidR="007C3539" w:rsidRPr="00557893" w:rsidRDefault="007C3539"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Jaccard distance emperor plot for the proportion category. This graph shows a beta diversity analysis of the Jaccard dissimilarity. This is a qualitative measure of the microbial community dissimilarity.</w:t>
      </w:r>
    </w:p>
    <w:p w14:paraId="7E5750DE" w14:textId="76C660FC" w:rsidR="002A781F" w:rsidRPr="00557893" w:rsidRDefault="002A781F" w:rsidP="00557893">
      <w:pPr>
        <w:jc w:val="both"/>
        <w:rPr>
          <w:rFonts w:ascii="Times New Roman" w:hAnsi="Times New Roman" w:cs="Times New Roman"/>
          <w:sz w:val="24"/>
          <w:szCs w:val="24"/>
        </w:rPr>
      </w:pPr>
    </w:p>
    <w:p w14:paraId="3383ABFE" w14:textId="5D6A0045" w:rsidR="002A781F" w:rsidRPr="00557893" w:rsidRDefault="002A781F" w:rsidP="00557893">
      <w:pPr>
        <w:jc w:val="both"/>
        <w:rPr>
          <w:rFonts w:ascii="Times New Roman" w:hAnsi="Times New Roman" w:cs="Times New Roman"/>
          <w:sz w:val="24"/>
          <w:szCs w:val="24"/>
        </w:rPr>
      </w:pPr>
    </w:p>
    <w:p w14:paraId="46993E78" w14:textId="77777777" w:rsidR="002A781F" w:rsidRPr="00557893" w:rsidRDefault="002A781F" w:rsidP="00557893">
      <w:pPr>
        <w:jc w:val="both"/>
        <w:rPr>
          <w:rFonts w:ascii="Times New Roman" w:hAnsi="Times New Roman" w:cs="Times New Roman"/>
          <w:sz w:val="24"/>
          <w:szCs w:val="24"/>
        </w:rPr>
      </w:pPr>
    </w:p>
    <w:p w14:paraId="76FFEE3D" w14:textId="2EFA3D7B" w:rsidR="007C3539" w:rsidRPr="00557893" w:rsidRDefault="003700C1"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6A7982F" wp14:editId="5092DA3D">
            <wp:extent cx="5943600" cy="3343275"/>
            <wp:effectExtent l="0" t="0" r="0" b="9525"/>
            <wp:docPr id="1028" name="Picture 2" descr="A screenshot of a computer&#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2A156F-014C-4FAC-B9EC-AECD5C15E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2A156F-014C-4FAC-B9EC-AECD5C15EFA3}"/>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FBAFFD" w14:textId="6CD69EE5" w:rsidR="003700C1" w:rsidRPr="00557893" w:rsidRDefault="003700C1"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Jaccard distance emperor plot for the size category. This graph shows a beta diversity analysis of the Jaccard dissimilarity. This is a qualitative measure of the microbial community dissimilarity.</w:t>
      </w:r>
    </w:p>
    <w:p w14:paraId="5D51CB43" w14:textId="25EFBA42" w:rsidR="002A781F" w:rsidRPr="00557893" w:rsidRDefault="002A781F" w:rsidP="00557893">
      <w:pPr>
        <w:jc w:val="both"/>
        <w:rPr>
          <w:rFonts w:ascii="Times New Roman" w:hAnsi="Times New Roman" w:cs="Times New Roman"/>
          <w:sz w:val="24"/>
          <w:szCs w:val="24"/>
        </w:rPr>
      </w:pPr>
    </w:p>
    <w:p w14:paraId="78C9458C" w14:textId="77777777" w:rsidR="002A781F" w:rsidRPr="00557893" w:rsidRDefault="002A781F" w:rsidP="00557893">
      <w:pPr>
        <w:jc w:val="both"/>
        <w:rPr>
          <w:rFonts w:ascii="Times New Roman" w:hAnsi="Times New Roman" w:cs="Times New Roman"/>
          <w:sz w:val="24"/>
          <w:szCs w:val="24"/>
        </w:rPr>
      </w:pPr>
    </w:p>
    <w:p w14:paraId="70028BE0" w14:textId="77777777" w:rsidR="004A2C4B" w:rsidRPr="00557893" w:rsidRDefault="004A2C4B" w:rsidP="00557893">
      <w:pPr>
        <w:jc w:val="both"/>
        <w:rPr>
          <w:rFonts w:ascii="Times New Roman" w:hAnsi="Times New Roman" w:cs="Times New Roman"/>
          <w:sz w:val="24"/>
          <w:szCs w:val="24"/>
        </w:rPr>
      </w:pPr>
    </w:p>
    <w:p w14:paraId="3F507AFE" w14:textId="1A0940AA" w:rsidR="008C5B5B" w:rsidRPr="00557893" w:rsidRDefault="00B034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38ECDB8" wp14:editId="3FED93D5">
            <wp:extent cx="5943600" cy="2767445"/>
            <wp:effectExtent l="0" t="0" r="0" b="0"/>
            <wp:docPr id="1029"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CE65D53-3029-4345-A8C4-B5AAFAC2C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CE65D53-3029-4345-A8C4-B5AAFAC2CCBF}"/>
                        </a:ext>
                      </a:extLst>
                    </pic:cNvPr>
                    <pic:cNvPicPr>
                      <a:picLocks noChangeAspect="1"/>
                    </pic:cNvPicPr>
                  </pic:nvPicPr>
                  <pic:blipFill rotWithShape="1">
                    <a:blip r:embed="rId64">
                      <a:extLst>
                        <a:ext uri="{28A0092B-C50C-407E-A947-70E740481C1C}">
                          <a14:useLocalDpi xmlns:a14="http://schemas.microsoft.com/office/drawing/2010/main" val="0"/>
                        </a:ext>
                      </a:extLst>
                    </a:blip>
                    <a:srcRect b="9299"/>
                    <a:stretch/>
                  </pic:blipFill>
                  <pic:spPr bwMode="auto">
                    <a:xfrm>
                      <a:off x="0" y="0"/>
                      <a:ext cx="5943600" cy="2767445"/>
                    </a:xfrm>
                    <a:prstGeom prst="rect">
                      <a:avLst/>
                    </a:prstGeom>
                    <a:ln>
                      <a:noFill/>
                    </a:ln>
                    <a:extLst>
                      <a:ext uri="{53640926-AAD7-44D8-BBD7-CCE9431645EC}">
                        <a14:shadowObscured xmlns:a14="http://schemas.microsoft.com/office/drawing/2010/main"/>
                      </a:ext>
                    </a:extLst>
                  </pic:spPr>
                </pic:pic>
              </a:graphicData>
            </a:graphic>
          </wp:inline>
        </w:drawing>
      </w:r>
    </w:p>
    <w:p w14:paraId="007EADDC" w14:textId="74DB3B05" w:rsidR="00B03497" w:rsidRPr="00557893" w:rsidRDefault="00B03497"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36</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size category.</w:t>
      </w:r>
      <w:proofErr w:type="gramEnd"/>
      <w:r w:rsidRPr="00557893">
        <w:rPr>
          <w:rFonts w:ascii="Times New Roman" w:hAnsi="Times New Roman" w:cs="Times New Roman"/>
          <w:sz w:val="24"/>
          <w:szCs w:val="24"/>
        </w:rPr>
        <w:t xml:space="preserve"> This graph</w:t>
      </w:r>
      <w:r w:rsidR="00AC7CEC" w:rsidRPr="00557893">
        <w:rPr>
          <w:rFonts w:ascii="Times New Roman" w:hAnsi="Times New Roman" w:cs="Times New Roman"/>
          <w:sz w:val="24"/>
          <w:szCs w:val="24"/>
        </w:rPr>
        <w:t xml:space="preserve"> shows the alpha diversity that</w:t>
      </w:r>
      <w:r w:rsidRPr="00557893">
        <w:rPr>
          <w:rFonts w:ascii="Times New Roman" w:hAnsi="Times New Roman" w:cs="Times New Roman"/>
          <w:sz w:val="24"/>
          <w:szCs w:val="24"/>
        </w:rPr>
        <w:t xml:space="preserve"> represents a measure of a community relative </w:t>
      </w:r>
      <w:r w:rsidR="00AC7CEC" w:rsidRPr="00557893">
        <w:rPr>
          <w:rFonts w:ascii="Times New Roman" w:hAnsi="Times New Roman" w:cs="Times New Roman"/>
          <w:sz w:val="24"/>
          <w:szCs w:val="24"/>
        </w:rPr>
        <w:t>evenness</w:t>
      </w:r>
      <w:r w:rsidRPr="00557893">
        <w:rPr>
          <w:rFonts w:ascii="Times New Roman" w:hAnsi="Times New Roman" w:cs="Times New Roman"/>
          <w:sz w:val="24"/>
          <w:szCs w:val="24"/>
        </w:rPr>
        <w:t xml:space="preserve"> of species richness.</w:t>
      </w:r>
    </w:p>
    <w:p w14:paraId="7AE44785" w14:textId="77777777" w:rsidR="00AC7CEC" w:rsidRPr="00557893" w:rsidRDefault="00AC7CEC" w:rsidP="00557893">
      <w:pPr>
        <w:jc w:val="both"/>
        <w:rPr>
          <w:rFonts w:ascii="Times New Roman" w:hAnsi="Times New Roman" w:cs="Times New Roman"/>
          <w:sz w:val="24"/>
          <w:szCs w:val="24"/>
        </w:rPr>
      </w:pPr>
    </w:p>
    <w:p w14:paraId="206164B3" w14:textId="3A6D161D" w:rsidR="00AC7CEC" w:rsidRPr="00557893" w:rsidRDefault="00AC7CE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51F1375" wp14:editId="64A60681">
            <wp:extent cx="5943600" cy="2594264"/>
            <wp:effectExtent l="0" t="0" r="0" b="0"/>
            <wp:docPr id="1030"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456073-874A-406E-8D0E-9119B96A31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456073-874A-406E-8D0E-9119B96A31B1}"/>
                        </a:ext>
                      </a:extLst>
                    </pic:cNvPr>
                    <pic:cNvPicPr>
                      <a:picLocks noChangeAspect="1"/>
                    </pic:cNvPicPr>
                  </pic:nvPicPr>
                  <pic:blipFill rotWithShape="1">
                    <a:blip r:embed="rId65">
                      <a:extLst>
                        <a:ext uri="{28A0092B-C50C-407E-A947-70E740481C1C}">
                          <a14:useLocalDpi xmlns:a14="http://schemas.microsoft.com/office/drawing/2010/main" val="0"/>
                        </a:ext>
                      </a:extLst>
                    </a:blip>
                    <a:srcRect b="8786"/>
                    <a:stretch/>
                  </pic:blipFill>
                  <pic:spPr bwMode="auto">
                    <a:xfrm>
                      <a:off x="0" y="0"/>
                      <a:ext cx="5943600" cy="2594264"/>
                    </a:xfrm>
                    <a:prstGeom prst="rect">
                      <a:avLst/>
                    </a:prstGeom>
                    <a:ln>
                      <a:noFill/>
                    </a:ln>
                    <a:extLst>
                      <a:ext uri="{53640926-AAD7-44D8-BBD7-CCE9431645EC}">
                        <a14:shadowObscured xmlns:a14="http://schemas.microsoft.com/office/drawing/2010/main"/>
                      </a:ext>
                    </a:extLst>
                  </pic:spPr>
                </pic:pic>
              </a:graphicData>
            </a:graphic>
          </wp:inline>
        </w:drawing>
      </w:r>
    </w:p>
    <w:p w14:paraId="54288502" w14:textId="313EFBCC" w:rsidR="00AC7CEC" w:rsidRPr="00557893" w:rsidRDefault="00AC7CEC"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37</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w:t>
      </w:r>
      <w:r w:rsidR="00C70155" w:rsidRPr="00557893">
        <w:rPr>
          <w:rFonts w:ascii="Times New Roman" w:hAnsi="Times New Roman" w:cs="Times New Roman"/>
          <w:sz w:val="24"/>
          <w:szCs w:val="24"/>
        </w:rPr>
        <w:t>alignment</w:t>
      </w:r>
      <w:r w:rsidRPr="00557893">
        <w:rPr>
          <w:rFonts w:ascii="Times New Roman" w:hAnsi="Times New Roman" w:cs="Times New Roman"/>
          <w:sz w:val="24"/>
          <w:szCs w:val="24"/>
        </w:rPr>
        <w:t xml:space="preserve">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6A11DA06" w14:textId="77777777" w:rsidR="002A781F" w:rsidRPr="00557893" w:rsidRDefault="002A781F" w:rsidP="00557893">
      <w:pPr>
        <w:jc w:val="both"/>
        <w:rPr>
          <w:rFonts w:ascii="Times New Roman" w:hAnsi="Times New Roman" w:cs="Times New Roman"/>
          <w:sz w:val="24"/>
          <w:szCs w:val="24"/>
        </w:rPr>
      </w:pPr>
    </w:p>
    <w:p w14:paraId="05F627D6" w14:textId="3FC01564" w:rsidR="00AC7CEC" w:rsidRPr="00557893" w:rsidRDefault="00AC7CEC" w:rsidP="00557893">
      <w:pPr>
        <w:jc w:val="both"/>
        <w:rPr>
          <w:rFonts w:ascii="Times New Roman" w:hAnsi="Times New Roman" w:cs="Times New Roman"/>
          <w:sz w:val="24"/>
          <w:szCs w:val="24"/>
        </w:rPr>
      </w:pPr>
    </w:p>
    <w:p w14:paraId="47017332" w14:textId="0353828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0D30BA9" wp14:editId="58E27947">
            <wp:extent cx="5943600" cy="2632364"/>
            <wp:effectExtent l="0" t="0" r="0" b="0"/>
            <wp:docPr id="1031" name="Picture 2" descr="A picture containing ico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C8CBA9-F26D-4447-9FE9-11B4A5946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C8CBA9-F26D-4447-9FE9-11B4A59466CF}"/>
                        </a:ext>
                      </a:extLst>
                    </pic:cNvPr>
                    <pic:cNvPicPr>
                      <a:picLocks noChangeAspect="1"/>
                    </pic:cNvPicPr>
                  </pic:nvPicPr>
                  <pic:blipFill rotWithShape="1">
                    <a:blip r:embed="rId66">
                      <a:extLst>
                        <a:ext uri="{28A0092B-C50C-407E-A947-70E740481C1C}">
                          <a14:useLocalDpi xmlns:a14="http://schemas.microsoft.com/office/drawing/2010/main" val="0"/>
                        </a:ext>
                      </a:extLst>
                    </a:blip>
                    <a:srcRect b="9468"/>
                    <a:stretch/>
                  </pic:blipFill>
                  <pic:spPr bwMode="auto">
                    <a:xfrm>
                      <a:off x="0" y="0"/>
                      <a:ext cx="5943600" cy="2632364"/>
                    </a:xfrm>
                    <a:prstGeom prst="rect">
                      <a:avLst/>
                    </a:prstGeom>
                    <a:ln>
                      <a:noFill/>
                    </a:ln>
                    <a:extLst>
                      <a:ext uri="{53640926-AAD7-44D8-BBD7-CCE9431645EC}">
                        <a14:shadowObscured xmlns:a14="http://schemas.microsoft.com/office/drawing/2010/main"/>
                      </a:ext>
                    </a:extLst>
                  </pic:spPr>
                </pic:pic>
              </a:graphicData>
            </a:graphic>
          </wp:inline>
        </w:drawing>
      </w:r>
    </w:p>
    <w:p w14:paraId="662115B9" w14:textId="72DD68E3" w:rsidR="00C70155" w:rsidRPr="00557893" w:rsidRDefault="00C70155"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38</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current strength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38725715" w14:textId="77777777" w:rsidR="00C70155" w:rsidRPr="00557893" w:rsidRDefault="00C70155" w:rsidP="00557893">
      <w:pPr>
        <w:jc w:val="both"/>
        <w:rPr>
          <w:rFonts w:ascii="Times New Roman" w:hAnsi="Times New Roman" w:cs="Times New Roman"/>
          <w:sz w:val="24"/>
          <w:szCs w:val="24"/>
        </w:rPr>
      </w:pPr>
    </w:p>
    <w:p w14:paraId="35C2E71B" w14:textId="63D75AC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14D3A4F" wp14:editId="7F3B82FA">
            <wp:extent cx="5943600" cy="2902528"/>
            <wp:effectExtent l="0" t="0" r="0" b="0"/>
            <wp:docPr id="1032"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C31B592-C185-468B-A786-519637FC4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C31B592-C185-468B-A786-519637FC4CE3}"/>
                        </a:ext>
                      </a:extLst>
                    </pic:cNvPr>
                    <pic:cNvPicPr>
                      <a:picLocks noChangeAspect="1"/>
                    </pic:cNvPicPr>
                  </pic:nvPicPr>
                  <pic:blipFill rotWithShape="1">
                    <a:blip r:embed="rId67">
                      <a:extLst>
                        <a:ext uri="{28A0092B-C50C-407E-A947-70E740481C1C}">
                          <a14:useLocalDpi xmlns:a14="http://schemas.microsoft.com/office/drawing/2010/main" val="0"/>
                        </a:ext>
                      </a:extLst>
                    </a:blip>
                    <a:srcRect b="8982"/>
                    <a:stretch/>
                  </pic:blipFill>
                  <pic:spPr bwMode="auto">
                    <a:xfrm>
                      <a:off x="0" y="0"/>
                      <a:ext cx="5943600" cy="2902528"/>
                    </a:xfrm>
                    <a:prstGeom prst="rect">
                      <a:avLst/>
                    </a:prstGeom>
                    <a:ln>
                      <a:noFill/>
                    </a:ln>
                    <a:extLst>
                      <a:ext uri="{53640926-AAD7-44D8-BBD7-CCE9431645EC}">
                        <a14:shadowObscured xmlns:a14="http://schemas.microsoft.com/office/drawing/2010/main"/>
                      </a:ext>
                    </a:extLst>
                  </pic:spPr>
                </pic:pic>
              </a:graphicData>
            </a:graphic>
          </wp:inline>
        </w:drawing>
      </w:r>
    </w:p>
    <w:p w14:paraId="0177839D" w14:textId="4F2C261F" w:rsidR="00C70155" w:rsidRPr="00557893" w:rsidRDefault="00C70155"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39</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current habitat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4536D55F" w14:textId="77777777" w:rsidR="004A2C4B" w:rsidRPr="00557893" w:rsidRDefault="004A2C4B" w:rsidP="00557893">
      <w:pPr>
        <w:jc w:val="both"/>
        <w:rPr>
          <w:rFonts w:ascii="Times New Roman" w:hAnsi="Times New Roman" w:cs="Times New Roman"/>
          <w:sz w:val="24"/>
          <w:szCs w:val="24"/>
        </w:rPr>
      </w:pPr>
    </w:p>
    <w:p w14:paraId="4B926F59" w14:textId="77777777" w:rsidR="001424F6" w:rsidRPr="00557893" w:rsidRDefault="001424F6" w:rsidP="00557893">
      <w:pPr>
        <w:jc w:val="both"/>
        <w:rPr>
          <w:rFonts w:ascii="Times New Roman" w:hAnsi="Times New Roman" w:cs="Times New Roman"/>
          <w:sz w:val="24"/>
          <w:szCs w:val="24"/>
        </w:rPr>
      </w:pPr>
    </w:p>
    <w:p w14:paraId="57C21527" w14:textId="1DFCCA68" w:rsidR="00C70155" w:rsidRPr="00557893" w:rsidRDefault="001424F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7AD71EB" wp14:editId="02DDC45F">
            <wp:extent cx="5943600" cy="3009900"/>
            <wp:effectExtent l="0" t="0" r="0" b="0"/>
            <wp:docPr id="1033" name="Picture 2" descr="A picture containing histo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FBAF9DE-5A91-44BE-A048-0CFF74669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histo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FBAF9DE-5A91-44BE-A048-0CFF74669BCA}"/>
                        </a:ext>
                      </a:extLst>
                    </pic:cNvPr>
                    <pic:cNvPicPr>
                      <a:picLocks noChangeAspect="1"/>
                    </pic:cNvPicPr>
                  </pic:nvPicPr>
                  <pic:blipFill rotWithShape="1">
                    <a:blip r:embed="rId68">
                      <a:extLst>
                        <a:ext uri="{28A0092B-C50C-407E-A947-70E740481C1C}">
                          <a14:useLocalDpi xmlns:a14="http://schemas.microsoft.com/office/drawing/2010/main" val="0"/>
                        </a:ext>
                      </a:extLst>
                    </a:blip>
                    <a:srcRect b="10397"/>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0B4B4395" w14:textId="248D952A" w:rsidR="001424F6" w:rsidRPr="00557893" w:rsidRDefault="001424F6"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latitude and longitude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0E2A08A3" w14:textId="7D9A10EE" w:rsidR="00A30D3F" w:rsidRPr="00557893" w:rsidRDefault="00A30D3F" w:rsidP="00557893">
      <w:pPr>
        <w:jc w:val="both"/>
        <w:rPr>
          <w:rFonts w:ascii="Times New Roman" w:hAnsi="Times New Roman" w:cs="Times New Roman"/>
          <w:sz w:val="24"/>
          <w:szCs w:val="24"/>
        </w:rPr>
      </w:pPr>
    </w:p>
    <w:p w14:paraId="1A8871C0" w14:textId="2ACF7F0E" w:rsidR="00A30D3F" w:rsidRPr="00557893" w:rsidRDefault="00A30D3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549FDCC" wp14:editId="06F42473">
            <wp:extent cx="5943600" cy="2653145"/>
            <wp:effectExtent l="0" t="0" r="0" b="0"/>
            <wp:docPr id="1034" name="Picture 2" descr="A picture containing char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716854-FCE8-4037-A859-78E5C484F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716854-FCE8-4037-A859-78E5C484F286}"/>
                        </a:ext>
                      </a:extLst>
                    </pic:cNvPr>
                    <pic:cNvPicPr>
                      <a:picLocks noChangeAspect="1"/>
                    </pic:cNvPicPr>
                  </pic:nvPicPr>
                  <pic:blipFill rotWithShape="1">
                    <a:blip r:embed="rId69">
                      <a:extLst>
                        <a:ext uri="{28A0092B-C50C-407E-A947-70E740481C1C}">
                          <a14:useLocalDpi xmlns:a14="http://schemas.microsoft.com/office/drawing/2010/main" val="0"/>
                        </a:ext>
                      </a:extLst>
                    </a:blip>
                    <a:srcRect b="9091"/>
                    <a:stretch/>
                  </pic:blipFill>
                  <pic:spPr bwMode="auto">
                    <a:xfrm>
                      <a:off x="0" y="0"/>
                      <a:ext cx="5943600" cy="2653145"/>
                    </a:xfrm>
                    <a:prstGeom prst="rect">
                      <a:avLst/>
                    </a:prstGeom>
                    <a:ln>
                      <a:noFill/>
                    </a:ln>
                    <a:extLst>
                      <a:ext uri="{53640926-AAD7-44D8-BBD7-CCE9431645EC}">
                        <a14:shadowObscured xmlns:a14="http://schemas.microsoft.com/office/drawing/2010/main"/>
                      </a:ext>
                    </a:extLst>
                  </pic:spPr>
                </pic:pic>
              </a:graphicData>
            </a:graphic>
          </wp:inline>
        </w:drawing>
      </w:r>
    </w:p>
    <w:p w14:paraId="5F270367" w14:textId="28F6B513" w:rsidR="00A30D3F" w:rsidRPr="00557893" w:rsidRDefault="00A30D3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location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36DFB0BD" w14:textId="77777777" w:rsidR="004A2C4B" w:rsidRPr="00557893" w:rsidRDefault="004A2C4B" w:rsidP="00557893">
      <w:pPr>
        <w:jc w:val="both"/>
        <w:rPr>
          <w:rFonts w:ascii="Times New Roman" w:hAnsi="Times New Roman" w:cs="Times New Roman"/>
          <w:sz w:val="24"/>
          <w:szCs w:val="24"/>
        </w:rPr>
      </w:pPr>
    </w:p>
    <w:p w14:paraId="402C40BE" w14:textId="742A86E7" w:rsidR="00342D24" w:rsidRPr="00557893" w:rsidRDefault="00342D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4274610" wp14:editId="04BBE2B0">
            <wp:extent cx="5943600" cy="2656609"/>
            <wp:effectExtent l="0" t="0" r="0" b="0"/>
            <wp:docPr id="1042" name="Picture 2" descr="A picture containing arrow&#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8EA253C-C4CA-4925-A73F-7E214816F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arrow&#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8EA253C-C4CA-4925-A73F-7E214816F53B}"/>
                        </a:ext>
                      </a:extLst>
                    </pic:cNvPr>
                    <pic:cNvPicPr>
                      <a:picLocks noChangeAspect="1"/>
                    </pic:cNvPicPr>
                  </pic:nvPicPr>
                  <pic:blipFill rotWithShape="1">
                    <a:blip r:embed="rId70">
                      <a:extLst>
                        <a:ext uri="{28A0092B-C50C-407E-A947-70E740481C1C}">
                          <a14:useLocalDpi xmlns:a14="http://schemas.microsoft.com/office/drawing/2010/main" val="0"/>
                        </a:ext>
                      </a:extLst>
                    </a:blip>
                    <a:srcRect b="8634"/>
                    <a:stretch/>
                  </pic:blipFill>
                  <pic:spPr bwMode="auto">
                    <a:xfrm>
                      <a:off x="0" y="0"/>
                      <a:ext cx="5943600" cy="2656609"/>
                    </a:xfrm>
                    <a:prstGeom prst="rect">
                      <a:avLst/>
                    </a:prstGeom>
                    <a:ln>
                      <a:noFill/>
                    </a:ln>
                    <a:extLst>
                      <a:ext uri="{53640926-AAD7-44D8-BBD7-CCE9431645EC}">
                        <a14:shadowObscured xmlns:a14="http://schemas.microsoft.com/office/drawing/2010/main"/>
                      </a:ext>
                    </a:extLst>
                  </pic:spPr>
                </pic:pic>
              </a:graphicData>
            </a:graphic>
          </wp:inline>
        </w:drawing>
      </w:r>
    </w:p>
    <w:p w14:paraId="2DC89AB0" w14:textId="17798CEE" w:rsidR="00342D24" w:rsidRPr="00557893" w:rsidRDefault="00342D2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proportion category.</w:t>
      </w:r>
      <w:proofErr w:type="gramEnd"/>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1E864C6C" w14:textId="77777777" w:rsidR="00342D24" w:rsidRPr="00557893" w:rsidRDefault="00342D24" w:rsidP="00557893">
      <w:pPr>
        <w:jc w:val="both"/>
        <w:rPr>
          <w:rFonts w:ascii="Times New Roman" w:hAnsi="Times New Roman" w:cs="Times New Roman"/>
          <w:sz w:val="24"/>
          <w:szCs w:val="24"/>
        </w:rPr>
      </w:pPr>
    </w:p>
    <w:p w14:paraId="06DA7F98" w14:textId="619CE601"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E56E851" wp14:editId="09962F2F">
            <wp:extent cx="5943600" cy="2556164"/>
            <wp:effectExtent l="0" t="0" r="0" b="0"/>
            <wp:docPr id="1035"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6FDA9D-0745-44DE-A85A-0EE9EB0A4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6FDA9D-0745-44DE-A85A-0EE9EB0A4913}"/>
                        </a:ext>
                      </a:extLst>
                    </pic:cNvPr>
                    <pic:cNvPicPr>
                      <a:picLocks noChangeAspect="1"/>
                    </pic:cNvPicPr>
                  </pic:nvPicPr>
                  <pic:blipFill rotWithShape="1">
                    <a:blip r:embed="rId71">
                      <a:extLst>
                        <a:ext uri="{28A0092B-C50C-407E-A947-70E740481C1C}">
                          <a14:useLocalDpi xmlns:a14="http://schemas.microsoft.com/office/drawing/2010/main" val="0"/>
                        </a:ext>
                      </a:extLst>
                    </a:blip>
                    <a:srcRect b="10126"/>
                    <a:stretch/>
                  </pic:blipFill>
                  <pic:spPr bwMode="auto">
                    <a:xfrm>
                      <a:off x="0" y="0"/>
                      <a:ext cx="5943600" cy="2556164"/>
                    </a:xfrm>
                    <a:prstGeom prst="rect">
                      <a:avLst/>
                    </a:prstGeom>
                    <a:ln>
                      <a:noFill/>
                    </a:ln>
                    <a:extLst>
                      <a:ext uri="{53640926-AAD7-44D8-BBD7-CCE9431645EC}">
                        <a14:shadowObscured xmlns:a14="http://schemas.microsoft.com/office/drawing/2010/main"/>
                      </a:ext>
                    </a:extLst>
                  </pic:spPr>
                </pic:pic>
              </a:graphicData>
            </a:graphic>
          </wp:inline>
        </w:drawing>
      </w:r>
    </w:p>
    <w:p w14:paraId="11306C48" w14:textId="496F7172" w:rsidR="00C66B7A" w:rsidRPr="00557893" w:rsidRDefault="00C66B7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cardinal alignment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20D204CD" w14:textId="340F0125" w:rsidR="004A2C4B" w:rsidRPr="00557893" w:rsidRDefault="004A2C4B" w:rsidP="00557893">
      <w:pPr>
        <w:jc w:val="both"/>
        <w:rPr>
          <w:rFonts w:ascii="Times New Roman" w:hAnsi="Times New Roman" w:cs="Times New Roman"/>
          <w:sz w:val="24"/>
          <w:szCs w:val="24"/>
        </w:rPr>
      </w:pPr>
    </w:p>
    <w:p w14:paraId="3EABA5A9" w14:textId="77777777" w:rsidR="004A2C4B" w:rsidRPr="00557893" w:rsidRDefault="004A2C4B" w:rsidP="00557893">
      <w:pPr>
        <w:jc w:val="both"/>
        <w:rPr>
          <w:rFonts w:ascii="Times New Roman" w:hAnsi="Times New Roman" w:cs="Times New Roman"/>
          <w:sz w:val="24"/>
          <w:szCs w:val="24"/>
        </w:rPr>
      </w:pPr>
    </w:p>
    <w:p w14:paraId="5B309C96" w14:textId="7A7D387E"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5D4D649" wp14:editId="372BACEE">
            <wp:extent cx="5943600" cy="2667000"/>
            <wp:effectExtent l="0" t="0" r="0" b="0"/>
            <wp:docPr id="1036" name="Picture 2" descr="A picture containing tex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D697DD1-1803-4E6B-8CF4-043721578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D697DD1-1803-4E6B-8CF4-043721578F7D}"/>
                        </a:ext>
                      </a:extLst>
                    </pic:cNvPr>
                    <pic:cNvPicPr>
                      <a:picLocks noChangeAspect="1"/>
                    </pic:cNvPicPr>
                  </pic:nvPicPr>
                  <pic:blipFill rotWithShape="1">
                    <a:blip r:embed="rId72">
                      <a:extLst>
                        <a:ext uri="{28A0092B-C50C-407E-A947-70E740481C1C}">
                          <a14:useLocalDpi xmlns:a14="http://schemas.microsoft.com/office/drawing/2010/main" val="0"/>
                        </a:ext>
                      </a:extLst>
                    </a:blip>
                    <a:srcRect b="827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09D562E7" w14:textId="227FF0C1" w:rsidR="00C66B7A" w:rsidRPr="00557893" w:rsidRDefault="00C66B7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current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2C496ED1" w14:textId="1F58AE35"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81FDE54" wp14:editId="2D36E0AF">
            <wp:extent cx="5943600" cy="2919845"/>
            <wp:effectExtent l="0" t="0" r="0" b="0"/>
            <wp:docPr id="1037"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73A957-3DF1-49F3-A403-EF4B1C53F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73A957-3DF1-49F3-A403-EF4B1C53FB6B}"/>
                        </a:ext>
                      </a:extLst>
                    </pic:cNvPr>
                    <pic:cNvPicPr>
                      <a:picLocks noChangeAspect="1"/>
                    </pic:cNvPicPr>
                  </pic:nvPicPr>
                  <pic:blipFill rotWithShape="1">
                    <a:blip r:embed="rId73">
                      <a:extLst>
                        <a:ext uri="{28A0092B-C50C-407E-A947-70E740481C1C}">
                          <a14:useLocalDpi xmlns:a14="http://schemas.microsoft.com/office/drawing/2010/main" val="0"/>
                        </a:ext>
                      </a:extLst>
                    </a:blip>
                    <a:srcRect b="8440"/>
                    <a:stretch/>
                  </pic:blipFill>
                  <pic:spPr bwMode="auto">
                    <a:xfrm>
                      <a:off x="0" y="0"/>
                      <a:ext cx="5943600" cy="2919845"/>
                    </a:xfrm>
                    <a:prstGeom prst="rect">
                      <a:avLst/>
                    </a:prstGeom>
                    <a:ln>
                      <a:noFill/>
                    </a:ln>
                    <a:extLst>
                      <a:ext uri="{53640926-AAD7-44D8-BBD7-CCE9431645EC}">
                        <a14:shadowObscured xmlns:a14="http://schemas.microsoft.com/office/drawing/2010/main"/>
                      </a:ext>
                    </a:extLst>
                  </pic:spPr>
                </pic:pic>
              </a:graphicData>
            </a:graphic>
          </wp:inline>
        </w:drawing>
      </w:r>
    </w:p>
    <w:p w14:paraId="5CBD4A3F" w14:textId="4636EF36" w:rsidR="00C66B7A" w:rsidRPr="00557893" w:rsidRDefault="00C66B7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habitat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27C53D2C" w14:textId="77777777" w:rsidR="004A2C4B" w:rsidRPr="00557893" w:rsidRDefault="004A2C4B" w:rsidP="00557893">
      <w:pPr>
        <w:jc w:val="both"/>
        <w:rPr>
          <w:rFonts w:ascii="Times New Roman" w:hAnsi="Times New Roman" w:cs="Times New Roman"/>
          <w:sz w:val="24"/>
          <w:szCs w:val="24"/>
        </w:rPr>
      </w:pPr>
    </w:p>
    <w:p w14:paraId="30ED284B" w14:textId="12C07009"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251445B" wp14:editId="4B0F3E0C">
            <wp:extent cx="5943600" cy="3034146"/>
            <wp:effectExtent l="0" t="0" r="0" b="0"/>
            <wp:docPr id="1038"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8FFF5C-B725-4E2B-B12C-EA2DE6B7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8FFF5C-B725-4E2B-B12C-EA2DE6B7228B}"/>
                        </a:ext>
                      </a:extLst>
                    </pic:cNvPr>
                    <pic:cNvPicPr>
                      <a:picLocks noChangeAspect="1"/>
                    </pic:cNvPicPr>
                  </pic:nvPicPr>
                  <pic:blipFill rotWithShape="1">
                    <a:blip r:embed="rId74">
                      <a:extLst>
                        <a:ext uri="{28A0092B-C50C-407E-A947-70E740481C1C}">
                          <a14:useLocalDpi xmlns:a14="http://schemas.microsoft.com/office/drawing/2010/main" val="0"/>
                        </a:ext>
                      </a:extLst>
                    </a:blip>
                    <a:srcRect b="9676"/>
                    <a:stretch/>
                  </pic:blipFill>
                  <pic:spPr bwMode="auto">
                    <a:xfrm>
                      <a:off x="0" y="0"/>
                      <a:ext cx="5943600" cy="3034146"/>
                    </a:xfrm>
                    <a:prstGeom prst="rect">
                      <a:avLst/>
                    </a:prstGeom>
                    <a:ln>
                      <a:noFill/>
                    </a:ln>
                    <a:extLst>
                      <a:ext uri="{53640926-AAD7-44D8-BBD7-CCE9431645EC}">
                        <a14:shadowObscured xmlns:a14="http://schemas.microsoft.com/office/drawing/2010/main"/>
                      </a:ext>
                    </a:extLst>
                  </pic:spPr>
                </pic:pic>
              </a:graphicData>
            </a:graphic>
          </wp:inline>
        </w:drawing>
      </w:r>
    </w:p>
    <w:p w14:paraId="3D2CF8F8" w14:textId="2CFDCC81" w:rsidR="00C66B7A" w:rsidRPr="00557893" w:rsidRDefault="00C66B7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46</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latitude and longitude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2B427DBA" w14:textId="30DE0770" w:rsidR="00C81F6B" w:rsidRPr="00557893" w:rsidRDefault="00C81F6B" w:rsidP="00557893">
      <w:pPr>
        <w:jc w:val="both"/>
        <w:rPr>
          <w:rFonts w:ascii="Times New Roman" w:hAnsi="Times New Roman" w:cs="Times New Roman"/>
          <w:sz w:val="24"/>
          <w:szCs w:val="24"/>
        </w:rPr>
      </w:pPr>
    </w:p>
    <w:p w14:paraId="50D0165F" w14:textId="6E7085C8" w:rsidR="00C81F6B" w:rsidRPr="00557893" w:rsidRDefault="00C81F6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33A7334" wp14:editId="02E99183">
            <wp:extent cx="5943600" cy="2691245"/>
            <wp:effectExtent l="0" t="0" r="0" b="0"/>
            <wp:docPr id="1039" name="Picture 2" descr="A picture containing 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29CE36-DFD1-4C34-8A7B-CB711D994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29CE36-DFD1-4C34-8A7B-CB711D99424A}"/>
                        </a:ext>
                      </a:extLst>
                    </pic:cNvPr>
                    <pic:cNvPicPr>
                      <a:picLocks noChangeAspect="1"/>
                    </pic:cNvPicPr>
                  </pic:nvPicPr>
                  <pic:blipFill rotWithShape="1">
                    <a:blip r:embed="rId75">
                      <a:extLst>
                        <a:ext uri="{28A0092B-C50C-407E-A947-70E740481C1C}">
                          <a14:useLocalDpi xmlns:a14="http://schemas.microsoft.com/office/drawing/2010/main" val="0"/>
                        </a:ext>
                      </a:extLst>
                    </a:blip>
                    <a:srcRect b="7785"/>
                    <a:stretch/>
                  </pic:blipFill>
                  <pic:spPr bwMode="auto">
                    <a:xfrm>
                      <a:off x="0" y="0"/>
                      <a:ext cx="5943600" cy="2691245"/>
                    </a:xfrm>
                    <a:prstGeom prst="rect">
                      <a:avLst/>
                    </a:prstGeom>
                    <a:ln>
                      <a:noFill/>
                    </a:ln>
                    <a:extLst>
                      <a:ext uri="{53640926-AAD7-44D8-BBD7-CCE9431645EC}">
                        <a14:shadowObscured xmlns:a14="http://schemas.microsoft.com/office/drawing/2010/main"/>
                      </a:ext>
                    </a:extLst>
                  </pic:spPr>
                </pic:pic>
              </a:graphicData>
            </a:graphic>
          </wp:inline>
        </w:drawing>
      </w:r>
    </w:p>
    <w:p w14:paraId="5303B12D" w14:textId="3FD4D114" w:rsidR="00C81F6B" w:rsidRPr="00557893" w:rsidRDefault="00C81F6B"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47</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location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2EB78486" w14:textId="77777777" w:rsidR="004A2C4B" w:rsidRPr="00557893" w:rsidRDefault="004A2C4B" w:rsidP="00557893">
      <w:pPr>
        <w:jc w:val="both"/>
        <w:rPr>
          <w:rFonts w:ascii="Times New Roman" w:hAnsi="Times New Roman" w:cs="Times New Roman"/>
          <w:sz w:val="24"/>
          <w:szCs w:val="24"/>
        </w:rPr>
      </w:pPr>
    </w:p>
    <w:p w14:paraId="6DC92D15" w14:textId="1F801D22" w:rsidR="00C81F6B" w:rsidRPr="00557893" w:rsidRDefault="007730B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812A162" wp14:editId="1BBA47EA">
            <wp:extent cx="5943600" cy="2639291"/>
            <wp:effectExtent l="0" t="0" r="0" b="8890"/>
            <wp:docPr id="1040" name="Picture 2" descr="A picture containing char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4486B1-6A0C-458A-BFA7-47F46BF87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4486B1-6A0C-458A-BFA7-47F46BF87CC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9230"/>
                    <a:stretch/>
                  </pic:blipFill>
                  <pic:spPr bwMode="auto">
                    <a:xfrm>
                      <a:off x="0" y="0"/>
                      <a:ext cx="5943600" cy="2639291"/>
                    </a:xfrm>
                    <a:prstGeom prst="rect">
                      <a:avLst/>
                    </a:prstGeom>
                    <a:ln>
                      <a:noFill/>
                    </a:ln>
                    <a:extLst>
                      <a:ext uri="{53640926-AAD7-44D8-BBD7-CCE9431645EC}">
                        <a14:shadowObscured xmlns:a14="http://schemas.microsoft.com/office/drawing/2010/main"/>
                      </a:ext>
                    </a:extLst>
                  </pic:spPr>
                </pic:pic>
              </a:graphicData>
            </a:graphic>
          </wp:inline>
        </w:drawing>
      </w:r>
    </w:p>
    <w:p w14:paraId="0A7259A9" w14:textId="3EA6C0CD" w:rsidR="007730BE" w:rsidRPr="00557893" w:rsidRDefault="007730BE"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48</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proportion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3764E78B" w14:textId="02E4D258" w:rsidR="002E0959" w:rsidRPr="00557893" w:rsidRDefault="002E095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F661C37" wp14:editId="5C120B29">
            <wp:extent cx="5943600" cy="2788227"/>
            <wp:effectExtent l="0" t="0" r="0" b="0"/>
            <wp:docPr id="1041" name="Picture 2" descr="Logo&#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F4E46B-14F6-4E06-8535-5F94B04AA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F4E46B-14F6-4E06-8535-5F94B04AAD11}"/>
                        </a:ext>
                      </a:extLst>
                    </pic:cNvPr>
                    <pic:cNvPicPr>
                      <a:picLocks noChangeAspect="1"/>
                    </pic:cNvPicPr>
                  </pic:nvPicPr>
                  <pic:blipFill rotWithShape="1">
                    <a:blip r:embed="rId77">
                      <a:extLst>
                        <a:ext uri="{28A0092B-C50C-407E-A947-70E740481C1C}">
                          <a14:useLocalDpi xmlns:a14="http://schemas.microsoft.com/office/drawing/2010/main" val="0"/>
                        </a:ext>
                      </a:extLst>
                    </a:blip>
                    <a:srcRect b="8618"/>
                    <a:stretch/>
                  </pic:blipFill>
                  <pic:spPr bwMode="auto">
                    <a:xfrm>
                      <a:off x="0" y="0"/>
                      <a:ext cx="5943600" cy="2788227"/>
                    </a:xfrm>
                    <a:prstGeom prst="rect">
                      <a:avLst/>
                    </a:prstGeom>
                    <a:ln>
                      <a:noFill/>
                    </a:ln>
                    <a:extLst>
                      <a:ext uri="{53640926-AAD7-44D8-BBD7-CCE9431645EC}">
                        <a14:shadowObscured xmlns:a14="http://schemas.microsoft.com/office/drawing/2010/main"/>
                      </a:ext>
                    </a:extLst>
                  </pic:spPr>
                </pic:pic>
              </a:graphicData>
            </a:graphic>
          </wp:inline>
        </w:drawing>
      </w:r>
    </w:p>
    <w:p w14:paraId="10EA532F" w14:textId="77777777" w:rsidR="007730BE" w:rsidRPr="00557893" w:rsidRDefault="007730BE" w:rsidP="00557893">
      <w:pPr>
        <w:jc w:val="both"/>
        <w:rPr>
          <w:rFonts w:ascii="Times New Roman" w:hAnsi="Times New Roman" w:cs="Times New Roman"/>
          <w:sz w:val="24"/>
          <w:szCs w:val="24"/>
        </w:rPr>
      </w:pPr>
    </w:p>
    <w:p w14:paraId="0A516FA5" w14:textId="09E2AC36" w:rsidR="002E0959" w:rsidRPr="00557893" w:rsidRDefault="002E0959"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49</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Faith Phylogenetic diversity for the size category.</w:t>
      </w:r>
      <w:proofErr w:type="gramEnd"/>
      <w:r w:rsidRPr="00557893">
        <w:rPr>
          <w:rFonts w:ascii="Times New Roman" w:hAnsi="Times New Roman" w:cs="Times New Roman"/>
          <w:sz w:val="24"/>
          <w:szCs w:val="24"/>
        </w:rPr>
        <w:t xml:space="preserve"> This graph shows the alpha diversity that represents a measure of a community richness that incorporates phylogenetic relationships between the features.</w:t>
      </w:r>
    </w:p>
    <w:p w14:paraId="7EE4C645" w14:textId="77777777" w:rsidR="004A2C4B" w:rsidRPr="00557893" w:rsidRDefault="004A2C4B" w:rsidP="00557893">
      <w:pPr>
        <w:jc w:val="both"/>
        <w:rPr>
          <w:rFonts w:ascii="Times New Roman" w:hAnsi="Times New Roman" w:cs="Times New Roman"/>
          <w:sz w:val="24"/>
          <w:szCs w:val="24"/>
        </w:rPr>
      </w:pPr>
    </w:p>
    <w:p w14:paraId="7B96BA58" w14:textId="624145DC" w:rsidR="00C66B7A"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A09CFC5" wp14:editId="0230A5A1">
            <wp:extent cx="5943600" cy="3343275"/>
            <wp:effectExtent l="0" t="0" r="0" b="9525"/>
            <wp:docPr id="7" name="Picture 2" descr="A picture containing graphical user interface&#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D10831-8958-4E62-9975-E61FF76F6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graphical user interface&#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D10831-8958-4E62-9975-E61FF76F6671}"/>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6F476F" w14:textId="7622C77E" w:rsidR="00BB47E8" w:rsidRPr="00557893" w:rsidRDefault="00BB47E8"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cardinal location. This graph shows a qualitative measure of community dissimilarity that incorporates phylogenetic relationships between the features in the samples and groups.</w:t>
      </w:r>
    </w:p>
    <w:p w14:paraId="5D30345B" w14:textId="0B53C702" w:rsidR="00BB47E8"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80651A6" wp14:editId="0C872D9C">
            <wp:extent cx="5943600" cy="3343275"/>
            <wp:effectExtent l="0" t="0" r="0" b="9525"/>
            <wp:docPr id="14"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51AF1A-9E9C-47E1-8332-DCB2CD64B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51AF1A-9E9C-47E1-8332-DCB2CD64B4E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2FFECE" w14:textId="188E82C2" w:rsidR="004A2C4B" w:rsidRPr="00557893" w:rsidRDefault="00BB47E8"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current strength. This graph shows a qualitative measure of community dissimilarity that incorporates phylogenetic relationships between the features in the samples and groups.</w:t>
      </w:r>
    </w:p>
    <w:p w14:paraId="7D459F2A" w14:textId="31A2F223"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DC7E339" wp14:editId="3EB0DE88">
            <wp:extent cx="5943600" cy="3343275"/>
            <wp:effectExtent l="0" t="0" r="0" b="9525"/>
            <wp:docPr id="1026"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804F27-EDC6-4174-BA0E-2766F2E2E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804F27-EDC6-4174-BA0E-2766F2E2E093}"/>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0F7C9C" w14:textId="2C4E3937" w:rsidR="004A10CF" w:rsidRPr="00557893" w:rsidRDefault="004A10C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habitat. This graph shows a qualitative measure of community dissimilarity that incorporates phylogenetic relationships between the features in the samples and groups.</w:t>
      </w:r>
    </w:p>
    <w:p w14:paraId="02AE0FBA" w14:textId="7D025BAC"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E50EBF1" wp14:editId="360A3053">
            <wp:extent cx="5943600" cy="3343275"/>
            <wp:effectExtent l="0" t="0" r="0" b="9525"/>
            <wp:docPr id="1043" name="Picture 2" descr="A picture containing 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214102-6AE5-4537-BDA1-1EEDA86FE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214102-6AE5-4537-BDA1-1EEDA86FE39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92D03" w14:textId="200DB083" w:rsidR="004A10CF" w:rsidRPr="00557893" w:rsidRDefault="004A10C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Pr>
          <w:rFonts w:ascii="Times New Roman" w:hAnsi="Times New Roman" w:cs="Times New Roman"/>
          <w:b/>
          <w:sz w:val="24"/>
          <w:szCs w:val="24"/>
        </w:rPr>
        <w:t>3</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latitude longitude. This graph shows a qualitative measure of community dissimilarity that incorporates phylogenetic relationships between the features in the samples and groups.</w:t>
      </w:r>
    </w:p>
    <w:p w14:paraId="1FEA1870" w14:textId="28F39A82" w:rsidR="00ED0FCC" w:rsidRPr="00557893" w:rsidRDefault="00ED0FC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036DD47" wp14:editId="2B930DF6">
            <wp:extent cx="5943600" cy="3343275"/>
            <wp:effectExtent l="0" t="0" r="0" b="9525"/>
            <wp:docPr id="1044"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52FF95-C4D3-4875-A151-38487F77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52FF95-C4D3-4875-A151-38487F778BDE}"/>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8B1EC4" w14:textId="5A0138FE" w:rsidR="00C9423E" w:rsidRPr="00557893" w:rsidRDefault="00C9423E"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Pr>
          <w:rFonts w:ascii="Times New Roman" w:hAnsi="Times New Roman" w:cs="Times New Roman"/>
          <w:b/>
          <w:sz w:val="24"/>
          <w:szCs w:val="24"/>
        </w:rPr>
        <w:t>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location. This graph shows a qualitative measure of community dissimilarity that incorporates phylogenetic relationships between the features in the samples and groups.</w:t>
      </w:r>
    </w:p>
    <w:p w14:paraId="247B3250" w14:textId="6CC47987" w:rsidR="00C9423E" w:rsidRPr="00557893" w:rsidRDefault="0023454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8772C0D" wp14:editId="374128A8">
            <wp:extent cx="5943600" cy="3343275"/>
            <wp:effectExtent l="0" t="0" r="0" b="9525"/>
            <wp:docPr id="1045"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78B27B-8E36-4830-AE4B-9A6C8621D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78B27B-8E36-4830-AE4B-9A6C8621DC8F}"/>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2AC9C0" w14:textId="572C6CCD" w:rsidR="004A2C4B" w:rsidRPr="00557893" w:rsidRDefault="00234546"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5</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proportion. This graph shows a qualitative measure of community dissimilarity that incorporates phylogenetic relationships between the features in the samples and groups.</w:t>
      </w:r>
    </w:p>
    <w:p w14:paraId="20E00CBB" w14:textId="372078DE" w:rsidR="00616443" w:rsidRPr="00557893" w:rsidRDefault="0061644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6848742" wp14:editId="46E8424F">
            <wp:extent cx="5943600" cy="3343275"/>
            <wp:effectExtent l="0" t="0" r="0" b="9525"/>
            <wp:docPr id="1046"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63C15-C890-4C72-AD98-8AC6BE62A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63C15-C890-4C72-AD98-8AC6BE62A44E}"/>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C9B92F" w14:textId="75126539" w:rsidR="00616443" w:rsidRPr="00557893" w:rsidRDefault="0061644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56</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t>
      </w:r>
      <w:proofErr w:type="spellStart"/>
      <w:r w:rsidRPr="00557893">
        <w:rPr>
          <w:rFonts w:ascii="Times New Roman" w:hAnsi="Times New Roman" w:cs="Times New Roman"/>
          <w:sz w:val="24"/>
          <w:szCs w:val="24"/>
        </w:rPr>
        <w:t>unweighted</w:t>
      </w:r>
      <w:proofErr w:type="spell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size (in inches). This graph shows a qualitative measure of community dissimilarity that incorporates phylogenetic relationships between the features in the samples and groups.</w:t>
      </w:r>
    </w:p>
    <w:p w14:paraId="2569BC11" w14:textId="6DD75BB8" w:rsidR="00C44EFE" w:rsidRPr="00557893" w:rsidRDefault="00C44EF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77F0BB9" wp14:editId="79918A62">
            <wp:extent cx="5943600" cy="3343275"/>
            <wp:effectExtent l="0" t="0" r="0" b="9525"/>
            <wp:docPr id="1047"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F9E479-1CB3-4567-9CF3-82859D09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F9E479-1CB3-4567-9CF3-82859D097C74}"/>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238EBD" w14:textId="0949AEF2" w:rsidR="00721ACD" w:rsidRPr="00557893" w:rsidRDefault="00721ACD"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57</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w:t>
      </w:r>
      <w:r w:rsidR="006F5B63" w:rsidRPr="00557893">
        <w:rPr>
          <w:rFonts w:ascii="Times New Roman" w:hAnsi="Times New Roman" w:cs="Times New Roman"/>
          <w:sz w:val="24"/>
          <w:szCs w:val="24"/>
        </w:rPr>
        <w:t xml:space="preserve"> cardinal location</w:t>
      </w:r>
      <w:r w:rsidRPr="00557893">
        <w:rPr>
          <w:rFonts w:ascii="Times New Roman" w:hAnsi="Times New Roman" w:cs="Times New Roman"/>
          <w:sz w:val="24"/>
          <w:szCs w:val="24"/>
        </w:rPr>
        <w:t>. This graph shows a quantitative measure of community dissimilarity that incorporates phylogenetic relationships between the features in the samples and groups.</w:t>
      </w:r>
    </w:p>
    <w:p w14:paraId="79E68259" w14:textId="52E300B0" w:rsidR="00721ACD" w:rsidRPr="00557893" w:rsidRDefault="006F5B6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B4CB5A6" wp14:editId="27C14963">
            <wp:extent cx="5943600" cy="3343275"/>
            <wp:effectExtent l="0" t="0" r="0" b="9525"/>
            <wp:docPr id="1048"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66AE3B-5F5B-41DC-A6B7-B552C4FF7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66AE3B-5F5B-41DC-A6B7-B552C4FF7CA8}"/>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AC6FE0" w14:textId="20D4194D" w:rsidR="006F5B63" w:rsidRPr="00557893" w:rsidRDefault="006F5B6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58</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current strength. This graph shows a quantitative measure of community dissimilarity that incorporates phylogenetic relationships between the features in the samples and groups.</w:t>
      </w:r>
    </w:p>
    <w:p w14:paraId="5E83D1DD" w14:textId="77777777" w:rsidR="004A10CF" w:rsidRPr="00557893" w:rsidRDefault="004A10CF" w:rsidP="00557893">
      <w:pPr>
        <w:jc w:val="both"/>
        <w:rPr>
          <w:rFonts w:ascii="Times New Roman" w:hAnsi="Times New Roman" w:cs="Times New Roman"/>
          <w:sz w:val="24"/>
          <w:szCs w:val="24"/>
        </w:rPr>
      </w:pPr>
    </w:p>
    <w:p w14:paraId="7D22012E" w14:textId="0FFB51DD" w:rsidR="00BB47E8" w:rsidRPr="00557893" w:rsidRDefault="0062661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91B6A6" wp14:editId="002376C9">
            <wp:extent cx="5943418" cy="2579824"/>
            <wp:effectExtent l="0" t="0" r="635" b="0"/>
            <wp:docPr id="1049" name="Picture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C45BD24-8CA8-400F-82F6-E5DAB0EA9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C45BD24-8CA8-400F-82F6-E5DAB0EA9E33}"/>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0908" b="11925"/>
                    <a:stretch/>
                  </pic:blipFill>
                  <pic:spPr bwMode="auto">
                    <a:xfrm>
                      <a:off x="0" y="0"/>
                      <a:ext cx="5943600" cy="2579903"/>
                    </a:xfrm>
                    <a:prstGeom prst="rect">
                      <a:avLst/>
                    </a:prstGeom>
                    <a:ln>
                      <a:noFill/>
                    </a:ln>
                    <a:extLst>
                      <a:ext uri="{53640926-AAD7-44D8-BBD7-CCE9431645EC}">
                        <a14:shadowObscured xmlns:a14="http://schemas.microsoft.com/office/drawing/2010/main"/>
                      </a:ext>
                    </a:extLst>
                  </pic:spPr>
                </pic:pic>
              </a:graphicData>
            </a:graphic>
          </wp:inline>
        </w:drawing>
      </w:r>
    </w:p>
    <w:p w14:paraId="160CD544" w14:textId="77777777" w:rsidR="0062661B" w:rsidRPr="00557893" w:rsidRDefault="0062661B" w:rsidP="00557893">
      <w:pPr>
        <w:jc w:val="both"/>
        <w:rPr>
          <w:rFonts w:ascii="Times New Roman" w:hAnsi="Times New Roman" w:cs="Times New Roman"/>
          <w:sz w:val="24"/>
          <w:szCs w:val="24"/>
        </w:rPr>
      </w:pPr>
    </w:p>
    <w:p w14:paraId="055E5A2A" w14:textId="3920C1EF" w:rsidR="0062661B" w:rsidRPr="00557893" w:rsidRDefault="0062661B"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59</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habitat. This graph shows a quantitative measure of community dissimilarity that incorporates phylogenetic relationships between the features in the samples and groups.</w:t>
      </w:r>
    </w:p>
    <w:p w14:paraId="37805324" w14:textId="7CEC561E" w:rsidR="0062661B"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3C5F650" wp14:editId="521886C4">
            <wp:extent cx="5943600" cy="3343275"/>
            <wp:effectExtent l="0" t="0" r="0" b="9525"/>
            <wp:docPr id="1050"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95F6984-B5DD-4046-9192-CEA54110E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95F6984-B5DD-4046-9192-CEA54110E415}"/>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381D65" w14:textId="1EB6ED05" w:rsidR="00334E19" w:rsidRPr="00557893" w:rsidRDefault="00334E19"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60</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latitude and longitude. This graph shows a quantitative measure of community dissimilarity that incorporates phylogenetic relationships between the features in the samples and groups.</w:t>
      </w:r>
    </w:p>
    <w:p w14:paraId="791508BD" w14:textId="77777777" w:rsidR="004A2C4B" w:rsidRPr="00557893" w:rsidRDefault="004A2C4B" w:rsidP="00557893">
      <w:pPr>
        <w:jc w:val="both"/>
        <w:rPr>
          <w:rFonts w:ascii="Times New Roman" w:hAnsi="Times New Roman" w:cs="Times New Roman"/>
          <w:sz w:val="24"/>
          <w:szCs w:val="24"/>
        </w:rPr>
      </w:pPr>
    </w:p>
    <w:p w14:paraId="11B0B6A9" w14:textId="5AF3920E" w:rsidR="00334E19"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D434DD1" wp14:editId="16A9CE34">
            <wp:extent cx="5943421" cy="2645138"/>
            <wp:effectExtent l="0" t="0" r="635" b="3175"/>
            <wp:docPr id="1051"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EFD812-1119-41C8-9D63-EB8B51704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EFD812-1119-41C8-9D63-EB8B51704782}"/>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0094" b="10786"/>
                    <a:stretch/>
                  </pic:blipFill>
                  <pic:spPr bwMode="auto">
                    <a:xfrm>
                      <a:off x="0" y="0"/>
                      <a:ext cx="5943600" cy="2645218"/>
                    </a:xfrm>
                    <a:prstGeom prst="rect">
                      <a:avLst/>
                    </a:prstGeom>
                    <a:ln>
                      <a:noFill/>
                    </a:ln>
                    <a:extLst>
                      <a:ext uri="{53640926-AAD7-44D8-BBD7-CCE9431645EC}">
                        <a14:shadowObscured xmlns:a14="http://schemas.microsoft.com/office/drawing/2010/main"/>
                      </a:ext>
                    </a:extLst>
                  </pic:spPr>
                </pic:pic>
              </a:graphicData>
            </a:graphic>
          </wp:inline>
        </w:drawing>
      </w:r>
    </w:p>
    <w:p w14:paraId="48E378DD" w14:textId="56F70854" w:rsidR="00334E19" w:rsidRPr="00557893" w:rsidRDefault="00334E19"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6</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location. This graph shows a quantitative measure of community dissimilarity that incorporates phylogenetic relationships between the features in the samples and groups.</w:t>
      </w:r>
    </w:p>
    <w:p w14:paraId="736B4AF2" w14:textId="391AC28F" w:rsidR="00503AFB" w:rsidRPr="00557893" w:rsidRDefault="00503AF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66C9E3E" wp14:editId="36A22AEC">
            <wp:extent cx="5943600" cy="3343275"/>
            <wp:effectExtent l="0" t="0" r="0" b="9525"/>
            <wp:docPr id="1052" name="Picture 2"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A3505-C23F-4C14-B5FE-93E4A71DB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A3505-C23F-4C14-B5FE-93E4A71DB29C}"/>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891873" w14:textId="664031FF" w:rsidR="00503AFB" w:rsidRPr="00557893" w:rsidRDefault="00503AFB"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6</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w:t>
      </w:r>
      <w:r w:rsidR="00B82DB6" w:rsidRPr="00557893">
        <w:rPr>
          <w:rFonts w:ascii="Times New Roman" w:hAnsi="Times New Roman" w:cs="Times New Roman"/>
          <w:sz w:val="24"/>
          <w:szCs w:val="24"/>
        </w:rPr>
        <w:t>proportion</w:t>
      </w:r>
      <w:r w:rsidRPr="00557893">
        <w:rPr>
          <w:rFonts w:ascii="Times New Roman" w:hAnsi="Times New Roman" w:cs="Times New Roman"/>
          <w:sz w:val="24"/>
          <w:szCs w:val="24"/>
        </w:rPr>
        <w:t>. This graph shows a quantitative measure of community dissimilarity that incorporates phylogenetic relationships between the features in the samples and groups.</w:t>
      </w:r>
    </w:p>
    <w:p w14:paraId="6CA4CA56" w14:textId="77777777" w:rsidR="004A2C4B" w:rsidRPr="00557893" w:rsidRDefault="004A2C4B" w:rsidP="00557893">
      <w:pPr>
        <w:jc w:val="both"/>
        <w:rPr>
          <w:rFonts w:ascii="Times New Roman" w:hAnsi="Times New Roman" w:cs="Times New Roman"/>
          <w:sz w:val="24"/>
          <w:szCs w:val="24"/>
        </w:rPr>
      </w:pPr>
    </w:p>
    <w:p w14:paraId="7F9770BA" w14:textId="4578C1CC" w:rsidR="005041B0" w:rsidRPr="00557893" w:rsidRDefault="005041B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63D1CB4" wp14:editId="38C12154">
            <wp:extent cx="5942909" cy="2797628"/>
            <wp:effectExtent l="0" t="0" r="1270" b="3175"/>
            <wp:docPr id="1053" name="Picture 4" descr="Background pattern&#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69FB6A-19CC-4459-B551-0394640F1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69FB6A-19CC-4459-B551-0394640F1B5F}"/>
                        </a:ext>
                      </a:extLst>
                    </pic:cNvPr>
                    <pic:cNvPicPr>
                      <a:picLocks noChangeAspect="1"/>
                    </pic:cNvPicPr>
                  </pic:nvPicPr>
                  <pic:blipFill rotWithShape="1">
                    <a:blip r:embed="rId91">
                      <a:extLst>
                        <a:ext uri="{28A0092B-C50C-407E-A947-70E740481C1C}">
                          <a14:useLocalDpi xmlns:a14="http://schemas.microsoft.com/office/drawing/2010/main" val="0"/>
                        </a:ext>
                      </a:extLst>
                    </a:blip>
                    <a:srcRect t="6675" b="9636"/>
                    <a:stretch/>
                  </pic:blipFill>
                  <pic:spPr bwMode="auto">
                    <a:xfrm>
                      <a:off x="0" y="0"/>
                      <a:ext cx="5943600" cy="2797954"/>
                    </a:xfrm>
                    <a:prstGeom prst="rect">
                      <a:avLst/>
                    </a:prstGeom>
                    <a:ln>
                      <a:noFill/>
                    </a:ln>
                    <a:extLst>
                      <a:ext uri="{53640926-AAD7-44D8-BBD7-CCE9431645EC}">
                        <a14:shadowObscured xmlns:a14="http://schemas.microsoft.com/office/drawing/2010/main"/>
                      </a:ext>
                    </a:extLst>
                  </pic:spPr>
                </pic:pic>
              </a:graphicData>
            </a:graphic>
          </wp:inline>
        </w:drawing>
      </w:r>
    </w:p>
    <w:p w14:paraId="44AF97DC" w14:textId="77777777" w:rsidR="005041B0" w:rsidRPr="00557893" w:rsidRDefault="005041B0" w:rsidP="00557893">
      <w:pPr>
        <w:jc w:val="both"/>
        <w:rPr>
          <w:rFonts w:ascii="Times New Roman" w:hAnsi="Times New Roman" w:cs="Times New Roman"/>
          <w:sz w:val="24"/>
          <w:szCs w:val="24"/>
        </w:rPr>
      </w:pPr>
    </w:p>
    <w:p w14:paraId="0482C031" w14:textId="3B345759" w:rsidR="005041B0" w:rsidRPr="00557893" w:rsidRDefault="005041B0"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62</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size. This graph shows a quantitative measure of community dissimilarity that incorporates phylogenetic relationships between the features in the samples and groups.</w:t>
      </w:r>
    </w:p>
    <w:p w14:paraId="52A6CC81" w14:textId="77777777" w:rsidR="00503AFB" w:rsidRPr="00557893" w:rsidRDefault="00503AFB" w:rsidP="00557893">
      <w:pPr>
        <w:jc w:val="both"/>
        <w:rPr>
          <w:rFonts w:ascii="Times New Roman" w:hAnsi="Times New Roman" w:cs="Times New Roman"/>
          <w:sz w:val="24"/>
          <w:szCs w:val="24"/>
        </w:rPr>
      </w:pPr>
    </w:p>
    <w:p w14:paraId="4D371966" w14:textId="290003DB" w:rsidR="00334E19"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41D7172">
          <v:shape id="_x0000_i1027" type="#_x0000_t75" style="width:365.45pt;height:273.75pt" o:ole="">
            <v:imagedata r:id="rId92" o:title=""/>
          </v:shape>
          <o:OLEObject Type="Embed" ProgID="AcroExch.Document.DC" ShapeID="_x0000_i1027" DrawAspect="Content" ObjectID="_1668240066" r:id="rId93"/>
        </w:object>
      </w:r>
    </w:p>
    <w:p w14:paraId="485D5BDD" w14:textId="5FF049D2" w:rsidR="008661C6"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6</w:t>
      </w:r>
      <w:r w:rsidR="00821F29">
        <w:rPr>
          <w:rFonts w:ascii="Times New Roman" w:hAnsi="Times New Roman" w:cs="Times New Roman"/>
          <w:b/>
          <w:sz w:val="24"/>
          <w:szCs w:val="24"/>
        </w:rPr>
        <w:t>3</w:t>
      </w:r>
      <w:r w:rsidR="008661C6" w:rsidRPr="00557893">
        <w:rPr>
          <w:rFonts w:ascii="Times New Roman" w:hAnsi="Times New Roman" w:cs="Times New Roman"/>
          <w:bCs/>
          <w:sz w:val="24"/>
          <w:szCs w:val="24"/>
        </w:rPr>
        <w:t>.</w:t>
      </w:r>
      <w:proofErr w:type="gramEnd"/>
      <w:r w:rsidR="008661C6" w:rsidRPr="00557893">
        <w:rPr>
          <w:rFonts w:ascii="Times New Roman" w:hAnsi="Times New Roman" w:cs="Times New Roman"/>
          <w:sz w:val="24"/>
          <w:szCs w:val="24"/>
        </w:rPr>
        <w:t xml:space="preserve"> Pairwise distance</w:t>
      </w:r>
      <w:r w:rsidR="000C5123" w:rsidRPr="00557893">
        <w:rPr>
          <w:rFonts w:ascii="Times New Roman" w:hAnsi="Times New Roman" w:cs="Times New Roman"/>
          <w:sz w:val="24"/>
          <w:szCs w:val="24"/>
        </w:rPr>
        <w:t xml:space="preserve"> boxplots</w:t>
      </w:r>
      <w:r w:rsidR="008661C6" w:rsidRPr="00557893">
        <w:rPr>
          <w:rFonts w:ascii="Times New Roman" w:hAnsi="Times New Roman" w:cs="Times New Roman"/>
          <w:sz w:val="24"/>
          <w:szCs w:val="24"/>
        </w:rPr>
        <w:t xml:space="preserve"> within the current strength category and calm. </w:t>
      </w:r>
    </w:p>
    <w:p w14:paraId="03925F1E" w14:textId="2EACBE3C" w:rsidR="008661C6"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5065314">
          <v:shape id="_x0000_i1028" type="#_x0000_t75" style="width:344.4pt;height:258.8pt" o:ole="">
            <v:imagedata r:id="rId94" o:title=""/>
          </v:shape>
          <o:OLEObject Type="Embed" ProgID="AcroExch.Document.DC" ShapeID="_x0000_i1028" DrawAspect="Content" ObjectID="_1668240067" r:id="rId95"/>
        </w:object>
      </w:r>
    </w:p>
    <w:p w14:paraId="532F4311" w14:textId="4AB957B5" w:rsidR="00664986" w:rsidRPr="00557893" w:rsidRDefault="008661C6"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64</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0C5123"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current strength category and medium.</w:t>
      </w:r>
    </w:p>
    <w:p w14:paraId="1EE89345" w14:textId="4C5D5DE2" w:rsidR="008661C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31C24D3">
          <v:shape id="_x0000_i1029" type="#_x0000_t75" style="width:342.35pt;height:256.1pt" o:ole="">
            <v:imagedata r:id="rId96" o:title=""/>
          </v:shape>
          <o:OLEObject Type="Embed" ProgID="AcroExch.Document.DC" ShapeID="_x0000_i1029" DrawAspect="Content" ObjectID="_1668240068" r:id="rId97"/>
        </w:object>
      </w:r>
    </w:p>
    <w:p w14:paraId="41A0AEC4" w14:textId="4ACA98DB" w:rsidR="00664986" w:rsidRPr="00557893" w:rsidRDefault="00664986"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65</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0C5123"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current strength category and strong.</w:t>
      </w:r>
    </w:p>
    <w:p w14:paraId="4BBF9C1B" w14:textId="77777777" w:rsidR="00F94F4D" w:rsidRPr="00557893" w:rsidRDefault="00F94F4D" w:rsidP="00557893">
      <w:pPr>
        <w:jc w:val="both"/>
        <w:rPr>
          <w:rFonts w:ascii="Times New Roman" w:hAnsi="Times New Roman" w:cs="Times New Roman"/>
          <w:sz w:val="24"/>
          <w:szCs w:val="24"/>
        </w:rPr>
      </w:pPr>
    </w:p>
    <w:p w14:paraId="22B74BA7" w14:textId="77777777" w:rsidR="00F94F4D" w:rsidRPr="00557893" w:rsidRDefault="00F94F4D" w:rsidP="00557893">
      <w:pPr>
        <w:jc w:val="both"/>
        <w:rPr>
          <w:rFonts w:ascii="Times New Roman" w:hAnsi="Times New Roman" w:cs="Times New Roman"/>
          <w:sz w:val="24"/>
          <w:szCs w:val="24"/>
        </w:rPr>
      </w:pPr>
    </w:p>
    <w:tbl>
      <w:tblPr>
        <w:tblW w:w="3980" w:type="dxa"/>
        <w:tblLook w:val="04A0" w:firstRow="1" w:lastRow="0" w:firstColumn="1" w:lastColumn="0" w:noHBand="0" w:noVBand="1"/>
      </w:tblPr>
      <w:tblGrid>
        <w:gridCol w:w="2460"/>
        <w:gridCol w:w="1737"/>
      </w:tblGrid>
      <w:tr w:rsidR="00F94F4D" w:rsidRPr="00557893" w14:paraId="1AAB3E3C"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4472C4" w:fill="4472C4"/>
            <w:noWrap/>
            <w:vAlign w:val="bottom"/>
            <w:hideMark/>
          </w:tcPr>
          <w:p w14:paraId="4BB6244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599DC7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1E2B27BA"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367F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DB1197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6B7FCDB4"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789FCC3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569EB9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07C92B61"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03680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ABAB54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94F4D" w:rsidRPr="00557893" w14:paraId="1DF380A8"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4B91DFC3"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3642062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0.993805</w:t>
            </w:r>
          </w:p>
        </w:tc>
      </w:tr>
      <w:tr w:rsidR="00F94F4D" w:rsidRPr="00557893" w14:paraId="03B2DE60"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9B692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21CBE0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0.471</w:t>
            </w:r>
          </w:p>
        </w:tc>
      </w:tr>
      <w:tr w:rsidR="00F94F4D" w:rsidRPr="00557893" w14:paraId="355FD399"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0009B57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F8326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69BC2757" w14:textId="68BD8B89" w:rsidR="00327E6F" w:rsidRPr="00557893" w:rsidRDefault="00327E6F" w:rsidP="00557893">
      <w:pPr>
        <w:jc w:val="both"/>
        <w:rPr>
          <w:rFonts w:ascii="Times New Roman" w:hAnsi="Times New Roman" w:cs="Times New Roman"/>
          <w:sz w:val="24"/>
          <w:szCs w:val="24"/>
        </w:rPr>
      </w:pPr>
    </w:p>
    <w:p w14:paraId="2F3D8896" w14:textId="441B367E" w:rsidR="00327E6F"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66</w:t>
      </w:r>
      <w:r w:rsidR="00F94F4D" w:rsidRPr="00821F29">
        <w:rPr>
          <w:rFonts w:ascii="Times New Roman" w:hAnsi="Times New Roman" w:cs="Times New Roman"/>
          <w:b/>
          <w:sz w:val="24"/>
          <w:szCs w:val="24"/>
        </w:rPr>
        <w:t>.</w:t>
      </w:r>
      <w:proofErr w:type="gramEnd"/>
      <w:r w:rsidR="00F94F4D" w:rsidRPr="00557893">
        <w:rPr>
          <w:rFonts w:ascii="Times New Roman" w:hAnsi="Times New Roman" w:cs="Times New Roman"/>
          <w:sz w:val="24"/>
          <w:szCs w:val="24"/>
        </w:rPr>
        <w:t xml:space="preserve"> This table shows the statistical analysis done with PERMANOVA and the current category.</w:t>
      </w:r>
    </w:p>
    <w:p w14:paraId="52F476C6" w14:textId="36FD42F5" w:rsidR="00327E6F" w:rsidRPr="00557893" w:rsidRDefault="00327E6F" w:rsidP="00557893">
      <w:pPr>
        <w:jc w:val="both"/>
        <w:rPr>
          <w:rFonts w:ascii="Times New Roman" w:hAnsi="Times New Roman" w:cs="Times New Roman"/>
          <w:sz w:val="24"/>
          <w:szCs w:val="24"/>
        </w:rPr>
      </w:pPr>
    </w:p>
    <w:p w14:paraId="2CFE7411" w14:textId="38B77975" w:rsidR="004A2C4B" w:rsidRPr="00557893" w:rsidRDefault="004A2C4B" w:rsidP="00557893">
      <w:pPr>
        <w:jc w:val="both"/>
        <w:rPr>
          <w:rFonts w:ascii="Times New Roman" w:hAnsi="Times New Roman" w:cs="Times New Roman"/>
          <w:sz w:val="24"/>
          <w:szCs w:val="24"/>
        </w:rPr>
      </w:pPr>
    </w:p>
    <w:p w14:paraId="71BB49B4" w14:textId="3907742E" w:rsidR="004A2C4B" w:rsidRPr="00557893" w:rsidRDefault="004A2C4B" w:rsidP="00557893">
      <w:pPr>
        <w:jc w:val="both"/>
        <w:rPr>
          <w:rFonts w:ascii="Times New Roman" w:hAnsi="Times New Roman" w:cs="Times New Roman"/>
          <w:sz w:val="24"/>
          <w:szCs w:val="24"/>
        </w:rPr>
      </w:pPr>
    </w:p>
    <w:p w14:paraId="6E00D0DD" w14:textId="3059AB6B" w:rsidR="004A2C4B" w:rsidRPr="00557893" w:rsidRDefault="004A2C4B" w:rsidP="00557893">
      <w:pPr>
        <w:jc w:val="both"/>
        <w:rPr>
          <w:rFonts w:ascii="Times New Roman" w:hAnsi="Times New Roman" w:cs="Times New Roman"/>
          <w:sz w:val="24"/>
          <w:szCs w:val="24"/>
        </w:rPr>
      </w:pPr>
    </w:p>
    <w:p w14:paraId="7B11E888" w14:textId="77777777" w:rsidR="004A2C4B" w:rsidRPr="00557893" w:rsidRDefault="004A2C4B" w:rsidP="00557893">
      <w:pPr>
        <w:jc w:val="both"/>
        <w:rPr>
          <w:rFonts w:ascii="Times New Roman" w:hAnsi="Times New Roman" w:cs="Times New Roman"/>
          <w:sz w:val="24"/>
          <w:szCs w:val="24"/>
        </w:rPr>
      </w:pPr>
    </w:p>
    <w:tbl>
      <w:tblPr>
        <w:tblW w:w="8580" w:type="dxa"/>
        <w:tblLook w:val="04A0" w:firstRow="1" w:lastRow="0" w:firstColumn="1" w:lastColumn="0" w:noHBand="0" w:noVBand="1"/>
      </w:tblPr>
      <w:tblGrid>
        <w:gridCol w:w="1040"/>
        <w:gridCol w:w="1040"/>
        <w:gridCol w:w="1360"/>
        <w:gridCol w:w="1540"/>
        <w:gridCol w:w="1356"/>
        <w:gridCol w:w="1360"/>
        <w:gridCol w:w="1000"/>
      </w:tblGrid>
      <w:tr w:rsidR="00327E6F" w:rsidRPr="00557893" w14:paraId="17127FF9"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16D838C9"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40" w:type="dxa"/>
            <w:tcBorders>
              <w:top w:val="single" w:sz="4" w:space="0" w:color="8EA9DB"/>
              <w:left w:val="nil"/>
              <w:bottom w:val="single" w:sz="4" w:space="0" w:color="8EA9DB"/>
              <w:right w:val="nil"/>
            </w:tcBorders>
            <w:shd w:val="clear" w:color="4472C4" w:fill="4472C4"/>
            <w:noWrap/>
            <w:vAlign w:val="bottom"/>
            <w:hideMark/>
          </w:tcPr>
          <w:p w14:paraId="000747DF"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60" w:type="dxa"/>
            <w:tcBorders>
              <w:top w:val="single" w:sz="4" w:space="0" w:color="8EA9DB"/>
              <w:left w:val="nil"/>
              <w:bottom w:val="single" w:sz="4" w:space="0" w:color="8EA9DB"/>
              <w:right w:val="nil"/>
            </w:tcBorders>
            <w:shd w:val="clear" w:color="4472C4" w:fill="4472C4"/>
            <w:noWrap/>
            <w:vAlign w:val="bottom"/>
            <w:hideMark/>
          </w:tcPr>
          <w:p w14:paraId="325CE91D"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3167D2BB"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240" w:type="dxa"/>
            <w:tcBorders>
              <w:top w:val="single" w:sz="4" w:space="0" w:color="8EA9DB"/>
              <w:left w:val="nil"/>
              <w:bottom w:val="single" w:sz="4" w:space="0" w:color="8EA9DB"/>
              <w:right w:val="nil"/>
            </w:tcBorders>
            <w:shd w:val="clear" w:color="4472C4" w:fill="4472C4"/>
            <w:noWrap/>
            <w:vAlign w:val="bottom"/>
            <w:hideMark/>
          </w:tcPr>
          <w:p w14:paraId="770C2533"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360" w:type="dxa"/>
            <w:tcBorders>
              <w:top w:val="single" w:sz="4" w:space="0" w:color="8EA9DB"/>
              <w:left w:val="nil"/>
              <w:bottom w:val="single" w:sz="4" w:space="0" w:color="8EA9DB"/>
              <w:right w:val="nil"/>
            </w:tcBorders>
            <w:shd w:val="clear" w:color="4472C4" w:fill="4472C4"/>
            <w:noWrap/>
            <w:vAlign w:val="bottom"/>
            <w:hideMark/>
          </w:tcPr>
          <w:p w14:paraId="27FC0A7E"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000" w:type="dxa"/>
            <w:tcBorders>
              <w:top w:val="single" w:sz="4" w:space="0" w:color="8EA9DB"/>
              <w:left w:val="nil"/>
              <w:bottom w:val="single" w:sz="4" w:space="0" w:color="8EA9DB"/>
              <w:right w:val="single" w:sz="4" w:space="0" w:color="8EA9DB"/>
            </w:tcBorders>
            <w:shd w:val="clear" w:color="4472C4" w:fill="4472C4"/>
            <w:noWrap/>
            <w:vAlign w:val="bottom"/>
            <w:hideMark/>
          </w:tcPr>
          <w:p w14:paraId="0B2B4C15"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327E6F" w:rsidRPr="00557893" w14:paraId="5217329C"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BC42BB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D9E1F2" w:fill="D9E1F2"/>
            <w:noWrap/>
            <w:vAlign w:val="bottom"/>
            <w:hideMark/>
          </w:tcPr>
          <w:p w14:paraId="6FCE683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360" w:type="dxa"/>
            <w:tcBorders>
              <w:top w:val="single" w:sz="4" w:space="0" w:color="8EA9DB"/>
              <w:left w:val="nil"/>
              <w:bottom w:val="single" w:sz="4" w:space="0" w:color="8EA9DB"/>
              <w:right w:val="nil"/>
            </w:tcBorders>
            <w:shd w:val="clear" w:color="D9E1F2" w:fill="D9E1F2"/>
            <w:noWrap/>
            <w:vAlign w:val="bottom"/>
            <w:hideMark/>
          </w:tcPr>
          <w:p w14:paraId="5C810A8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w:t>
            </w:r>
          </w:p>
        </w:tc>
        <w:tc>
          <w:tcPr>
            <w:tcW w:w="1540" w:type="dxa"/>
            <w:tcBorders>
              <w:top w:val="single" w:sz="4" w:space="0" w:color="8EA9DB"/>
              <w:left w:val="nil"/>
              <w:bottom w:val="single" w:sz="4" w:space="0" w:color="8EA9DB"/>
              <w:right w:val="nil"/>
            </w:tcBorders>
            <w:shd w:val="clear" w:color="D9E1F2" w:fill="D9E1F2"/>
            <w:noWrap/>
            <w:vAlign w:val="bottom"/>
            <w:hideMark/>
          </w:tcPr>
          <w:p w14:paraId="5D7DC35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3CBAF84E"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0.75871588</w:t>
            </w:r>
          </w:p>
        </w:tc>
        <w:tc>
          <w:tcPr>
            <w:tcW w:w="1360" w:type="dxa"/>
            <w:tcBorders>
              <w:top w:val="single" w:sz="4" w:space="0" w:color="8EA9DB"/>
              <w:left w:val="nil"/>
              <w:bottom w:val="single" w:sz="4" w:space="0" w:color="8EA9DB"/>
              <w:right w:val="nil"/>
            </w:tcBorders>
            <w:shd w:val="clear" w:color="D9E1F2" w:fill="D9E1F2"/>
            <w:noWrap/>
            <w:vAlign w:val="bottom"/>
            <w:hideMark/>
          </w:tcPr>
          <w:p w14:paraId="6BD4A82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58445FAC"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r>
      <w:tr w:rsidR="00327E6F" w:rsidRPr="00557893" w14:paraId="53482261"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EFD5E71"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auto" w:fill="auto"/>
            <w:noWrap/>
            <w:vAlign w:val="bottom"/>
            <w:hideMark/>
          </w:tcPr>
          <w:p w14:paraId="391CF1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auto" w:fill="auto"/>
            <w:noWrap/>
            <w:vAlign w:val="bottom"/>
            <w:hideMark/>
          </w:tcPr>
          <w:p w14:paraId="2672AD9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187A29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auto" w:fill="auto"/>
            <w:noWrap/>
            <w:vAlign w:val="bottom"/>
            <w:hideMark/>
          </w:tcPr>
          <w:p w14:paraId="219FEDC3"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1.10493569</w:t>
            </w:r>
          </w:p>
        </w:tc>
        <w:tc>
          <w:tcPr>
            <w:tcW w:w="1360" w:type="dxa"/>
            <w:tcBorders>
              <w:top w:val="single" w:sz="4" w:space="0" w:color="8EA9DB"/>
              <w:left w:val="nil"/>
              <w:bottom w:val="single" w:sz="4" w:space="0" w:color="8EA9DB"/>
              <w:right w:val="nil"/>
            </w:tcBorders>
            <w:shd w:val="clear" w:color="auto" w:fill="auto"/>
            <w:noWrap/>
            <w:vAlign w:val="bottom"/>
            <w:hideMark/>
          </w:tcPr>
          <w:p w14:paraId="0F710AD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w:t>
            </w:r>
          </w:p>
        </w:tc>
        <w:tc>
          <w:tcPr>
            <w:tcW w:w="1000" w:type="dxa"/>
            <w:tcBorders>
              <w:top w:val="single" w:sz="4" w:space="0" w:color="8EA9DB"/>
              <w:left w:val="nil"/>
              <w:bottom w:val="single" w:sz="4" w:space="0" w:color="8EA9DB"/>
              <w:right w:val="single" w:sz="4" w:space="0" w:color="8EA9DB"/>
            </w:tcBorders>
            <w:shd w:val="clear" w:color="auto" w:fill="auto"/>
            <w:noWrap/>
            <w:vAlign w:val="bottom"/>
            <w:hideMark/>
          </w:tcPr>
          <w:p w14:paraId="7EBA7C8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r w:rsidR="00327E6F" w:rsidRPr="00557893" w14:paraId="2909C383"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115BCD44"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40" w:type="dxa"/>
            <w:tcBorders>
              <w:top w:val="single" w:sz="4" w:space="0" w:color="8EA9DB"/>
              <w:left w:val="nil"/>
              <w:bottom w:val="single" w:sz="4" w:space="0" w:color="8EA9DB"/>
              <w:right w:val="nil"/>
            </w:tcBorders>
            <w:shd w:val="clear" w:color="D9E1F2" w:fill="D9E1F2"/>
            <w:noWrap/>
            <w:vAlign w:val="bottom"/>
            <w:hideMark/>
          </w:tcPr>
          <w:p w14:paraId="09DE5E0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D9E1F2" w:fill="D9E1F2"/>
            <w:noWrap/>
            <w:vAlign w:val="bottom"/>
            <w:hideMark/>
          </w:tcPr>
          <w:p w14:paraId="32C91DF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w:t>
            </w:r>
          </w:p>
        </w:tc>
        <w:tc>
          <w:tcPr>
            <w:tcW w:w="1540" w:type="dxa"/>
            <w:tcBorders>
              <w:top w:val="single" w:sz="4" w:space="0" w:color="8EA9DB"/>
              <w:left w:val="nil"/>
              <w:bottom w:val="single" w:sz="4" w:space="0" w:color="8EA9DB"/>
              <w:right w:val="nil"/>
            </w:tcBorders>
            <w:shd w:val="clear" w:color="D9E1F2" w:fill="D9E1F2"/>
            <w:noWrap/>
            <w:vAlign w:val="bottom"/>
            <w:hideMark/>
          </w:tcPr>
          <w:p w14:paraId="688F38C9"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59826FBA"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1.15745772</w:t>
            </w:r>
          </w:p>
        </w:tc>
        <w:tc>
          <w:tcPr>
            <w:tcW w:w="1360" w:type="dxa"/>
            <w:tcBorders>
              <w:top w:val="single" w:sz="4" w:space="0" w:color="8EA9DB"/>
              <w:left w:val="nil"/>
              <w:bottom w:val="single" w:sz="4" w:space="0" w:color="8EA9DB"/>
              <w:right w:val="nil"/>
            </w:tcBorders>
            <w:shd w:val="clear" w:color="D9E1F2" w:fill="D9E1F2"/>
            <w:noWrap/>
            <w:vAlign w:val="bottom"/>
            <w:hideMark/>
          </w:tcPr>
          <w:p w14:paraId="7C05244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0.291</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6C4EE08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bl>
    <w:p w14:paraId="769E5247" w14:textId="77777777" w:rsidR="00327E6F" w:rsidRPr="00557893" w:rsidRDefault="00327E6F" w:rsidP="00557893">
      <w:pPr>
        <w:jc w:val="both"/>
        <w:rPr>
          <w:rFonts w:ascii="Times New Roman" w:hAnsi="Times New Roman" w:cs="Times New Roman"/>
          <w:sz w:val="24"/>
          <w:szCs w:val="24"/>
        </w:rPr>
      </w:pPr>
    </w:p>
    <w:p w14:paraId="32C757E4" w14:textId="1190AE28" w:rsidR="00327E6F"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67</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w:t>
      </w:r>
      <w:r w:rsidR="00327E6F" w:rsidRPr="00557893">
        <w:rPr>
          <w:rFonts w:ascii="Times New Roman" w:hAnsi="Times New Roman" w:cs="Times New Roman"/>
          <w:sz w:val="24"/>
          <w:szCs w:val="24"/>
        </w:rPr>
        <w:t>This table</w:t>
      </w:r>
      <w:r w:rsidR="00F94F4D" w:rsidRPr="00557893">
        <w:rPr>
          <w:rFonts w:ascii="Times New Roman" w:hAnsi="Times New Roman" w:cs="Times New Roman"/>
          <w:sz w:val="24"/>
          <w:szCs w:val="24"/>
        </w:rPr>
        <w:t xml:space="preserve"> shows the statistical analysis done with PERMANOVA and the current category divided into groups.</w:t>
      </w:r>
    </w:p>
    <w:p w14:paraId="4FE69677" w14:textId="77777777" w:rsidR="00F94F4D" w:rsidRPr="00557893" w:rsidRDefault="00F94F4D" w:rsidP="00557893">
      <w:pPr>
        <w:jc w:val="both"/>
        <w:rPr>
          <w:rFonts w:ascii="Times New Roman" w:hAnsi="Times New Roman" w:cs="Times New Roman"/>
          <w:sz w:val="24"/>
          <w:szCs w:val="24"/>
        </w:rPr>
      </w:pPr>
    </w:p>
    <w:p w14:paraId="707D6D55" w14:textId="77777777" w:rsidR="00327E6F" w:rsidRPr="00557893" w:rsidRDefault="00327E6F" w:rsidP="00557893">
      <w:pPr>
        <w:jc w:val="both"/>
        <w:rPr>
          <w:rFonts w:ascii="Times New Roman" w:hAnsi="Times New Roman" w:cs="Times New Roman"/>
          <w:sz w:val="24"/>
          <w:szCs w:val="24"/>
        </w:rPr>
      </w:pPr>
    </w:p>
    <w:p w14:paraId="58EC7A77" w14:textId="0D97F8BF" w:rsidR="0066498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61A4B0C">
          <v:shape id="_x0000_i1030" type="#_x0000_t75" style="width:319.25pt;height:239.1pt" o:ole="">
            <v:imagedata r:id="rId98" o:title=""/>
          </v:shape>
          <o:OLEObject Type="Embed" ProgID="AcroExch.Document.DC" ShapeID="_x0000_i1030" DrawAspect="Content" ObjectID="_1668240069" r:id="rId99"/>
        </w:object>
      </w:r>
    </w:p>
    <w:p w14:paraId="036A1F14" w14:textId="62B9FFF1" w:rsidR="00664986"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68</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r w:rsidR="00664986" w:rsidRPr="00557893">
        <w:rPr>
          <w:rFonts w:ascii="Times New Roman" w:hAnsi="Times New Roman" w:cs="Times New Roman"/>
          <w:sz w:val="24"/>
          <w:szCs w:val="24"/>
        </w:rPr>
        <w:t>Pairwise distance</w:t>
      </w:r>
      <w:r w:rsidR="002F2A4F" w:rsidRPr="00557893">
        <w:rPr>
          <w:rFonts w:ascii="Times New Roman" w:hAnsi="Times New Roman" w:cs="Times New Roman"/>
          <w:sz w:val="24"/>
          <w:szCs w:val="24"/>
        </w:rPr>
        <w:t xml:space="preserve"> boxplots</w:t>
      </w:r>
      <w:r w:rsidR="00664986" w:rsidRPr="00557893">
        <w:rPr>
          <w:rFonts w:ascii="Times New Roman" w:hAnsi="Times New Roman" w:cs="Times New Roman"/>
          <w:sz w:val="24"/>
          <w:szCs w:val="24"/>
        </w:rPr>
        <w:t xml:space="preserve"> within the habitat category and patch reef.</w:t>
      </w:r>
    </w:p>
    <w:p w14:paraId="3DFD7069" w14:textId="77777777" w:rsidR="00CF3393" w:rsidRPr="00557893" w:rsidRDefault="00CF3393" w:rsidP="00557893">
      <w:pPr>
        <w:jc w:val="both"/>
        <w:rPr>
          <w:rFonts w:ascii="Times New Roman" w:hAnsi="Times New Roman" w:cs="Times New Roman"/>
          <w:sz w:val="24"/>
          <w:szCs w:val="24"/>
        </w:rPr>
      </w:pPr>
    </w:p>
    <w:p w14:paraId="6C5E459F" w14:textId="6469A1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52BFF57">
          <v:shape id="_x0000_i1031" type="#_x0000_t75" style="width:309.05pt;height:231.6pt" o:ole="">
            <v:imagedata r:id="rId100" o:title=""/>
          </v:shape>
          <o:OLEObject Type="Embed" ProgID="AcroExch.Document.DC" ShapeID="_x0000_i1031" DrawAspect="Content" ObjectID="_1668240070" r:id="rId101"/>
        </w:object>
      </w:r>
    </w:p>
    <w:p w14:paraId="3F8F708B" w14:textId="3D6109C4" w:rsidR="00CF3393"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69</w:t>
      </w:r>
      <w:r w:rsidRPr="00821F29">
        <w:rPr>
          <w:rFonts w:ascii="Times New Roman" w:hAnsi="Times New Roman" w:cs="Times New Roman"/>
          <w:b/>
          <w:sz w:val="24"/>
          <w:szCs w:val="24"/>
        </w:rPr>
        <w:t>.</w:t>
      </w:r>
      <w:proofErr w:type="gramEnd"/>
      <w:r w:rsidR="00CF3393"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00CF3393" w:rsidRPr="00557893">
        <w:rPr>
          <w:rFonts w:ascii="Times New Roman" w:hAnsi="Times New Roman" w:cs="Times New Roman"/>
          <w:sz w:val="24"/>
          <w:szCs w:val="24"/>
        </w:rPr>
        <w:t>within the habitat category and reef rubble.</w:t>
      </w:r>
    </w:p>
    <w:p w14:paraId="1932B240" w14:textId="08882B7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91045ED">
          <v:shape id="_x0000_i1032" type="#_x0000_t75" style="width:305.65pt;height:228.9pt" o:ole="">
            <v:imagedata r:id="rId102" o:title=""/>
          </v:shape>
          <o:OLEObject Type="Embed" ProgID="AcroExch.Document.DC" ShapeID="_x0000_i1032" DrawAspect="Content" ObjectID="_1668240071" r:id="rId103"/>
        </w:object>
      </w:r>
    </w:p>
    <w:p w14:paraId="440864CB" w14:textId="6B6F8DDE"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70</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rocks.</w:t>
      </w:r>
    </w:p>
    <w:p w14:paraId="5D0F34B4" w14:textId="77777777" w:rsidR="00CF3393" w:rsidRPr="00557893" w:rsidRDefault="00CF3393" w:rsidP="00557893">
      <w:pPr>
        <w:jc w:val="both"/>
        <w:rPr>
          <w:rFonts w:ascii="Times New Roman" w:hAnsi="Times New Roman" w:cs="Times New Roman"/>
          <w:sz w:val="24"/>
          <w:szCs w:val="24"/>
        </w:rPr>
      </w:pPr>
    </w:p>
    <w:p w14:paraId="7D1064F3" w14:textId="2B65D0E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93C97BE">
          <v:shape id="_x0000_i1033" type="#_x0000_t75" style="width:290.7pt;height:218.7pt" o:ole="">
            <v:imagedata r:id="rId104" o:title=""/>
          </v:shape>
          <o:OLEObject Type="Embed" ProgID="AcroExch.Document.DC" ShapeID="_x0000_i1033" DrawAspect="Content" ObjectID="_1668240072" r:id="rId105"/>
        </w:object>
      </w:r>
    </w:p>
    <w:p w14:paraId="1D54D9B3" w14:textId="4097F364"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rocky reef.</w:t>
      </w:r>
    </w:p>
    <w:p w14:paraId="6FFE4CA1" w14:textId="09CEB56D" w:rsidR="00CF3393" w:rsidRPr="00557893" w:rsidRDefault="00CF3393" w:rsidP="00557893">
      <w:pPr>
        <w:jc w:val="both"/>
        <w:rPr>
          <w:rFonts w:ascii="Times New Roman" w:hAnsi="Times New Roman" w:cs="Times New Roman"/>
          <w:sz w:val="24"/>
          <w:szCs w:val="24"/>
        </w:rPr>
      </w:pPr>
    </w:p>
    <w:p w14:paraId="5A12D0AA" w14:textId="7F9FA97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E19AE0B">
          <v:shape id="_x0000_i1034" type="#_x0000_t75" style="width:278.5pt;height:208.55pt" o:ole="">
            <v:imagedata r:id="rId106" o:title=""/>
          </v:shape>
          <o:OLEObject Type="Embed" ProgID="AcroExch.Document.DC" ShapeID="_x0000_i1034" DrawAspect="Content" ObjectID="_1668240073" r:id="rId107"/>
        </w:object>
      </w:r>
    </w:p>
    <w:p w14:paraId="6FCE9A29" w14:textId="4A9FD5A9"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seagrass.</w:t>
      </w:r>
    </w:p>
    <w:p w14:paraId="44363CFD" w14:textId="77777777" w:rsidR="00CF3393" w:rsidRPr="00557893" w:rsidRDefault="00CF3393" w:rsidP="00557893">
      <w:pPr>
        <w:jc w:val="both"/>
        <w:rPr>
          <w:rFonts w:ascii="Times New Roman" w:hAnsi="Times New Roman" w:cs="Times New Roman"/>
          <w:sz w:val="24"/>
          <w:szCs w:val="24"/>
        </w:rPr>
      </w:pPr>
    </w:p>
    <w:p w14:paraId="7C0D17BE" w14:textId="10F761E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A1BE0B">
          <v:shape id="_x0000_i1035" type="#_x0000_t75" style="width:266.25pt;height:199.7pt" o:ole="">
            <v:imagedata r:id="rId108" o:title=""/>
          </v:shape>
          <o:OLEObject Type="Embed" ProgID="AcroExch.Document.DC" ShapeID="_x0000_i1035" DrawAspect="Content" ObjectID="_1668240074" r:id="rId109"/>
        </w:object>
      </w:r>
    </w:p>
    <w:p w14:paraId="6DB34FC9" w14:textId="267838ED"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spur and groove reef.</w:t>
      </w:r>
    </w:p>
    <w:p w14:paraId="0AFE26AA" w14:textId="531DF7B6" w:rsidR="00D77EAD" w:rsidRPr="00557893" w:rsidRDefault="00D77EAD" w:rsidP="00557893">
      <w:pPr>
        <w:jc w:val="both"/>
        <w:rPr>
          <w:rFonts w:ascii="Times New Roman" w:hAnsi="Times New Roman" w:cs="Times New Roman"/>
          <w:sz w:val="24"/>
          <w:szCs w:val="24"/>
        </w:rPr>
      </w:pPr>
    </w:p>
    <w:tbl>
      <w:tblPr>
        <w:tblW w:w="3756" w:type="dxa"/>
        <w:tblLook w:val="04A0" w:firstRow="1" w:lastRow="0" w:firstColumn="1" w:lastColumn="0" w:noHBand="0" w:noVBand="1"/>
      </w:tblPr>
      <w:tblGrid>
        <w:gridCol w:w="2236"/>
        <w:gridCol w:w="1737"/>
      </w:tblGrid>
      <w:tr w:rsidR="00D77EAD" w:rsidRPr="00557893" w14:paraId="4F17B799"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4472C4" w:fill="4472C4"/>
            <w:noWrap/>
            <w:vAlign w:val="bottom"/>
            <w:hideMark/>
          </w:tcPr>
          <w:p w14:paraId="4A080013"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FF7C39A"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D77EAD" w:rsidRPr="00557893" w14:paraId="4C94F7D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5BEB3B7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A54A6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D77EAD" w:rsidRPr="00557893" w14:paraId="7F3174B0"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09F4C4D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E30BF8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D77EAD" w:rsidRPr="00557893" w14:paraId="0ED72F2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75676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B0A226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D77EAD" w:rsidRPr="00557893" w14:paraId="04DCE675"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70389B3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6A6B7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1.33551</w:t>
            </w:r>
          </w:p>
        </w:tc>
      </w:tr>
      <w:tr w:rsidR="00D77EAD" w:rsidRPr="00557893" w14:paraId="0D0DFA11"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981D3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749B836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r>
      <w:tr w:rsidR="00D77EAD" w:rsidRPr="00557893" w14:paraId="092D77A6"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6C3F0F4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A39097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3FB4E48C" w14:textId="45083402" w:rsidR="00D77EAD" w:rsidRPr="00557893" w:rsidRDefault="00D77EAD" w:rsidP="00557893">
      <w:pPr>
        <w:jc w:val="both"/>
        <w:rPr>
          <w:rFonts w:ascii="Times New Roman" w:hAnsi="Times New Roman" w:cs="Times New Roman"/>
          <w:sz w:val="24"/>
          <w:szCs w:val="24"/>
        </w:rPr>
      </w:pPr>
    </w:p>
    <w:p w14:paraId="5D79C718" w14:textId="45711C6C" w:rsidR="00D77EAD"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74</w:t>
      </w:r>
      <w:r w:rsidRPr="00557893">
        <w:rPr>
          <w:rFonts w:ascii="Times New Roman" w:hAnsi="Times New Roman" w:cs="Times New Roman"/>
          <w:bCs/>
          <w:sz w:val="24"/>
          <w:szCs w:val="24"/>
        </w:rPr>
        <w:t>.</w:t>
      </w:r>
      <w:proofErr w:type="gramEnd"/>
      <w:r w:rsidR="00D77EAD" w:rsidRPr="00557893">
        <w:rPr>
          <w:rFonts w:ascii="Times New Roman" w:hAnsi="Times New Roman" w:cs="Times New Roman"/>
          <w:sz w:val="24"/>
          <w:szCs w:val="24"/>
        </w:rPr>
        <w:t xml:space="preserve"> This table shows the statistical analysis done with PERMANOVA and the habitat category.</w:t>
      </w:r>
    </w:p>
    <w:p w14:paraId="66C01B59" w14:textId="3AAB1B4C" w:rsidR="00D77EAD" w:rsidRPr="00557893" w:rsidRDefault="00D77EAD" w:rsidP="00557893">
      <w:pPr>
        <w:jc w:val="both"/>
        <w:rPr>
          <w:rFonts w:ascii="Times New Roman" w:hAnsi="Times New Roman" w:cs="Times New Roman"/>
          <w:sz w:val="24"/>
          <w:szCs w:val="24"/>
        </w:rPr>
      </w:pPr>
    </w:p>
    <w:p w14:paraId="51430F98" w14:textId="14BA2405" w:rsidR="00D77EAD" w:rsidRPr="00557893" w:rsidRDefault="00D77EAD" w:rsidP="00557893">
      <w:pPr>
        <w:jc w:val="both"/>
        <w:rPr>
          <w:rFonts w:ascii="Times New Roman" w:hAnsi="Times New Roman" w:cs="Times New Roman"/>
          <w:sz w:val="24"/>
          <w:szCs w:val="24"/>
        </w:rPr>
      </w:pPr>
    </w:p>
    <w:p w14:paraId="44049993" w14:textId="7F847A5C" w:rsidR="00D77EAD" w:rsidRPr="00557893" w:rsidRDefault="00D77EAD" w:rsidP="00557893">
      <w:pPr>
        <w:jc w:val="both"/>
        <w:rPr>
          <w:rFonts w:ascii="Times New Roman" w:hAnsi="Times New Roman" w:cs="Times New Roman"/>
          <w:sz w:val="24"/>
          <w:szCs w:val="24"/>
        </w:rPr>
      </w:pPr>
    </w:p>
    <w:p w14:paraId="7D94A93C" w14:textId="1F5C263D" w:rsidR="00D77EAD" w:rsidRDefault="00D77EAD" w:rsidP="00557893">
      <w:pPr>
        <w:jc w:val="both"/>
        <w:rPr>
          <w:rFonts w:ascii="Times New Roman" w:hAnsi="Times New Roman" w:cs="Times New Roman"/>
          <w:sz w:val="24"/>
          <w:szCs w:val="24"/>
        </w:rPr>
      </w:pPr>
    </w:p>
    <w:p w14:paraId="2D33C52F" w14:textId="77777777" w:rsidR="00821F29" w:rsidRPr="00557893" w:rsidRDefault="00821F29" w:rsidP="00557893">
      <w:pPr>
        <w:jc w:val="both"/>
        <w:rPr>
          <w:rFonts w:ascii="Times New Roman" w:hAnsi="Times New Roman" w:cs="Times New Roman"/>
          <w:sz w:val="24"/>
          <w:szCs w:val="24"/>
        </w:rPr>
      </w:pPr>
    </w:p>
    <w:p w14:paraId="25086219" w14:textId="77777777" w:rsidR="00D77EAD" w:rsidRPr="00557893" w:rsidRDefault="00D77EAD" w:rsidP="00557893">
      <w:pPr>
        <w:jc w:val="both"/>
        <w:rPr>
          <w:rFonts w:ascii="Times New Roman" w:hAnsi="Times New Roman" w:cs="Times New Roman"/>
          <w:sz w:val="24"/>
          <w:szCs w:val="24"/>
        </w:rPr>
      </w:pPr>
    </w:p>
    <w:tbl>
      <w:tblPr>
        <w:tblW w:w="9860" w:type="dxa"/>
        <w:tblLook w:val="04A0" w:firstRow="1" w:lastRow="0" w:firstColumn="1" w:lastColumn="0" w:noHBand="0" w:noVBand="1"/>
      </w:tblPr>
      <w:tblGrid>
        <w:gridCol w:w="1820"/>
        <w:gridCol w:w="1980"/>
        <w:gridCol w:w="1400"/>
        <w:gridCol w:w="1540"/>
        <w:gridCol w:w="1140"/>
        <w:gridCol w:w="1000"/>
        <w:gridCol w:w="1116"/>
      </w:tblGrid>
      <w:tr w:rsidR="00D77EAD" w:rsidRPr="00557893" w14:paraId="340DEFE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4472C4" w:fill="4472C4"/>
            <w:noWrap/>
            <w:vAlign w:val="bottom"/>
            <w:hideMark/>
          </w:tcPr>
          <w:p w14:paraId="63CA146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980" w:type="dxa"/>
            <w:tcBorders>
              <w:top w:val="single" w:sz="4" w:space="0" w:color="8EA9DB"/>
              <w:left w:val="nil"/>
              <w:bottom w:val="single" w:sz="4" w:space="0" w:color="8EA9DB"/>
              <w:right w:val="nil"/>
            </w:tcBorders>
            <w:shd w:val="clear" w:color="4472C4" w:fill="4472C4"/>
            <w:noWrap/>
            <w:vAlign w:val="bottom"/>
            <w:hideMark/>
          </w:tcPr>
          <w:p w14:paraId="5A7CB217"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7CC908EC"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47684D8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40" w:type="dxa"/>
            <w:tcBorders>
              <w:top w:val="single" w:sz="4" w:space="0" w:color="8EA9DB"/>
              <w:left w:val="nil"/>
              <w:bottom w:val="single" w:sz="4" w:space="0" w:color="8EA9DB"/>
              <w:right w:val="nil"/>
            </w:tcBorders>
            <w:shd w:val="clear" w:color="4472C4" w:fill="4472C4"/>
            <w:noWrap/>
            <w:vAlign w:val="bottom"/>
            <w:hideMark/>
          </w:tcPr>
          <w:p w14:paraId="07722CC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422D6D45"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80" w:type="dxa"/>
            <w:tcBorders>
              <w:top w:val="single" w:sz="4" w:space="0" w:color="8EA9DB"/>
              <w:left w:val="nil"/>
              <w:bottom w:val="single" w:sz="4" w:space="0" w:color="8EA9DB"/>
              <w:right w:val="single" w:sz="4" w:space="0" w:color="8EA9DB"/>
            </w:tcBorders>
            <w:shd w:val="clear" w:color="4472C4" w:fill="4472C4"/>
            <w:noWrap/>
            <w:vAlign w:val="bottom"/>
            <w:hideMark/>
          </w:tcPr>
          <w:p w14:paraId="63C5BDC4"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D77EAD" w:rsidRPr="00557893" w14:paraId="5BF87FB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15B959B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Patch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02B4AC4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400" w:type="dxa"/>
            <w:tcBorders>
              <w:top w:val="single" w:sz="4" w:space="0" w:color="8EA9DB"/>
              <w:left w:val="nil"/>
              <w:bottom w:val="single" w:sz="4" w:space="0" w:color="8EA9DB"/>
              <w:right w:val="nil"/>
            </w:tcBorders>
            <w:shd w:val="clear" w:color="D9E1F2" w:fill="D9E1F2"/>
            <w:noWrap/>
            <w:vAlign w:val="bottom"/>
            <w:hideMark/>
          </w:tcPr>
          <w:p w14:paraId="6842335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EB7E9F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0096BDE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1.438563</w:t>
            </w:r>
          </w:p>
        </w:tc>
        <w:tc>
          <w:tcPr>
            <w:tcW w:w="1000" w:type="dxa"/>
            <w:tcBorders>
              <w:top w:val="single" w:sz="4" w:space="0" w:color="8EA9DB"/>
              <w:left w:val="nil"/>
              <w:bottom w:val="single" w:sz="4" w:space="0" w:color="8EA9DB"/>
              <w:right w:val="nil"/>
            </w:tcBorders>
            <w:shd w:val="clear" w:color="D9E1F2" w:fill="D9E1F2"/>
            <w:noWrap/>
            <w:vAlign w:val="bottom"/>
            <w:hideMark/>
          </w:tcPr>
          <w:p w14:paraId="31FF60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2D1A108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0.286667</w:t>
            </w:r>
          </w:p>
        </w:tc>
      </w:tr>
      <w:tr w:rsidR="00D77EAD" w:rsidRPr="00557893" w14:paraId="73A6C08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6747826D"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D637E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2D09BA3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693ABC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D5BB4F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1.056581</w:t>
            </w:r>
          </w:p>
        </w:tc>
        <w:tc>
          <w:tcPr>
            <w:tcW w:w="1000" w:type="dxa"/>
            <w:tcBorders>
              <w:top w:val="single" w:sz="4" w:space="0" w:color="8EA9DB"/>
              <w:left w:val="nil"/>
              <w:bottom w:val="single" w:sz="4" w:space="0" w:color="8EA9DB"/>
              <w:right w:val="nil"/>
            </w:tcBorders>
            <w:shd w:val="clear" w:color="auto" w:fill="auto"/>
            <w:noWrap/>
            <w:vAlign w:val="bottom"/>
            <w:hideMark/>
          </w:tcPr>
          <w:p w14:paraId="123AE60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0.401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7897D3D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0.546818</w:t>
            </w:r>
          </w:p>
        </w:tc>
      </w:tr>
      <w:tr w:rsidR="00D77EAD" w:rsidRPr="00557893" w14:paraId="06A3173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F344086"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729C33E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6D806C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D9E1F2" w:fill="D9E1F2"/>
            <w:noWrap/>
            <w:vAlign w:val="bottom"/>
            <w:hideMark/>
          </w:tcPr>
          <w:p w14:paraId="72D60C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8AD5A9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1.173627</w:t>
            </w:r>
          </w:p>
        </w:tc>
        <w:tc>
          <w:tcPr>
            <w:tcW w:w="1000" w:type="dxa"/>
            <w:tcBorders>
              <w:top w:val="single" w:sz="4" w:space="0" w:color="8EA9DB"/>
              <w:left w:val="nil"/>
              <w:bottom w:val="single" w:sz="4" w:space="0" w:color="8EA9DB"/>
              <w:right w:val="nil"/>
            </w:tcBorders>
            <w:shd w:val="clear" w:color="D9E1F2" w:fill="D9E1F2"/>
            <w:noWrap/>
            <w:vAlign w:val="bottom"/>
            <w:hideMark/>
          </w:tcPr>
          <w:p w14:paraId="4D7A12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F276D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0.453</w:t>
            </w:r>
          </w:p>
        </w:tc>
      </w:tr>
      <w:tr w:rsidR="00D77EAD" w:rsidRPr="00557893" w14:paraId="3BD244D6"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9BD59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0127A1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4FE2E2C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auto" w:fill="auto"/>
            <w:noWrap/>
            <w:vAlign w:val="bottom"/>
            <w:hideMark/>
          </w:tcPr>
          <w:p w14:paraId="4E21DF8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488261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1.888892</w:t>
            </w:r>
          </w:p>
        </w:tc>
        <w:tc>
          <w:tcPr>
            <w:tcW w:w="1000" w:type="dxa"/>
            <w:tcBorders>
              <w:top w:val="single" w:sz="4" w:space="0" w:color="8EA9DB"/>
              <w:left w:val="nil"/>
              <w:bottom w:val="single" w:sz="4" w:space="0" w:color="8EA9DB"/>
              <w:right w:val="nil"/>
            </w:tcBorders>
            <w:shd w:val="clear" w:color="auto" w:fill="auto"/>
            <w:noWrap/>
            <w:vAlign w:val="bottom"/>
            <w:hideMark/>
          </w:tcPr>
          <w:p w14:paraId="762A0C1B"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1F5A2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D79EDC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CA7A834"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16EC7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090E6B4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D9E1F2" w:fill="D9E1F2"/>
            <w:noWrap/>
            <w:vAlign w:val="bottom"/>
            <w:hideMark/>
          </w:tcPr>
          <w:p w14:paraId="0936C8D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C349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0.658183</w:t>
            </w:r>
          </w:p>
        </w:tc>
        <w:tc>
          <w:tcPr>
            <w:tcW w:w="1000" w:type="dxa"/>
            <w:tcBorders>
              <w:top w:val="single" w:sz="4" w:space="0" w:color="8EA9DB"/>
              <w:left w:val="nil"/>
              <w:bottom w:val="single" w:sz="4" w:space="0" w:color="8EA9DB"/>
              <w:right w:val="nil"/>
            </w:tcBorders>
            <w:shd w:val="clear" w:color="D9E1F2" w:fill="D9E1F2"/>
            <w:noWrap/>
            <w:vAlign w:val="bottom"/>
            <w:hideMark/>
          </w:tcPr>
          <w:p w14:paraId="7FF22C2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0895FF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10B945B0"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49A413E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980" w:type="dxa"/>
            <w:tcBorders>
              <w:top w:val="single" w:sz="4" w:space="0" w:color="8EA9DB"/>
              <w:left w:val="nil"/>
              <w:bottom w:val="single" w:sz="4" w:space="0" w:color="8EA9DB"/>
              <w:right w:val="nil"/>
            </w:tcBorders>
            <w:shd w:val="clear" w:color="auto" w:fill="auto"/>
            <w:noWrap/>
            <w:vAlign w:val="bottom"/>
            <w:hideMark/>
          </w:tcPr>
          <w:p w14:paraId="369B934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096CE9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auto" w:fill="auto"/>
            <w:noWrap/>
            <w:vAlign w:val="bottom"/>
            <w:hideMark/>
          </w:tcPr>
          <w:p w14:paraId="3242BE2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4585BE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000" w:type="dxa"/>
            <w:tcBorders>
              <w:top w:val="single" w:sz="4" w:space="0" w:color="8EA9DB"/>
              <w:left w:val="nil"/>
              <w:bottom w:val="single" w:sz="4" w:space="0" w:color="8EA9DB"/>
              <w:right w:val="nil"/>
            </w:tcBorders>
            <w:shd w:val="clear" w:color="auto" w:fill="auto"/>
            <w:noWrap/>
            <w:vAlign w:val="bottom"/>
            <w:hideMark/>
          </w:tcPr>
          <w:p w14:paraId="36F0CAE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EA450B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361F6E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2EB3362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C32098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16A46E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40" w:type="dxa"/>
            <w:tcBorders>
              <w:top w:val="single" w:sz="4" w:space="0" w:color="8EA9DB"/>
              <w:left w:val="nil"/>
              <w:bottom w:val="single" w:sz="4" w:space="0" w:color="8EA9DB"/>
              <w:right w:val="nil"/>
            </w:tcBorders>
            <w:shd w:val="clear" w:color="D9E1F2" w:fill="D9E1F2"/>
            <w:noWrap/>
            <w:vAlign w:val="bottom"/>
            <w:hideMark/>
          </w:tcPr>
          <w:p w14:paraId="3D2401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296311B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000" w:type="dxa"/>
            <w:tcBorders>
              <w:top w:val="single" w:sz="4" w:space="0" w:color="8EA9DB"/>
              <w:left w:val="nil"/>
              <w:bottom w:val="single" w:sz="4" w:space="0" w:color="8EA9DB"/>
              <w:right w:val="nil"/>
            </w:tcBorders>
            <w:shd w:val="clear" w:color="D9E1F2" w:fill="D9E1F2"/>
            <w:noWrap/>
            <w:vAlign w:val="bottom"/>
            <w:hideMark/>
          </w:tcPr>
          <w:p w14:paraId="58AA73F6"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E2F9B3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5604A1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0048D92E"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05C059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3F273EC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540" w:type="dxa"/>
            <w:tcBorders>
              <w:top w:val="single" w:sz="4" w:space="0" w:color="8EA9DB"/>
              <w:left w:val="nil"/>
              <w:bottom w:val="single" w:sz="4" w:space="0" w:color="8EA9DB"/>
              <w:right w:val="nil"/>
            </w:tcBorders>
            <w:shd w:val="clear" w:color="auto" w:fill="auto"/>
            <w:noWrap/>
            <w:vAlign w:val="bottom"/>
            <w:hideMark/>
          </w:tcPr>
          <w:p w14:paraId="5F9FEB3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510446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000" w:type="dxa"/>
            <w:tcBorders>
              <w:top w:val="single" w:sz="4" w:space="0" w:color="8EA9DB"/>
              <w:left w:val="nil"/>
              <w:bottom w:val="single" w:sz="4" w:space="0" w:color="8EA9DB"/>
              <w:right w:val="nil"/>
            </w:tcBorders>
            <w:shd w:val="clear" w:color="auto" w:fill="auto"/>
            <w:noWrap/>
            <w:vAlign w:val="bottom"/>
            <w:hideMark/>
          </w:tcPr>
          <w:p w14:paraId="2C1DC518"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0D1EE5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6521D47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A074AA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54C854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468CA7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632BA98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D1323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1.56524</w:t>
            </w:r>
          </w:p>
        </w:tc>
        <w:tc>
          <w:tcPr>
            <w:tcW w:w="1000" w:type="dxa"/>
            <w:tcBorders>
              <w:top w:val="single" w:sz="4" w:space="0" w:color="8EA9DB"/>
              <w:left w:val="nil"/>
              <w:bottom w:val="single" w:sz="4" w:space="0" w:color="8EA9DB"/>
              <w:right w:val="nil"/>
            </w:tcBorders>
            <w:shd w:val="clear" w:color="D9E1F2" w:fill="D9E1F2"/>
            <w:noWrap/>
            <w:vAlign w:val="bottom"/>
            <w:hideMark/>
          </w:tcPr>
          <w:p w14:paraId="0256991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4F3CA8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E9036DF"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5DDFE0F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980" w:type="dxa"/>
            <w:tcBorders>
              <w:top w:val="single" w:sz="4" w:space="0" w:color="8EA9DB"/>
              <w:left w:val="nil"/>
              <w:bottom w:val="single" w:sz="4" w:space="0" w:color="8EA9DB"/>
              <w:right w:val="nil"/>
            </w:tcBorders>
            <w:shd w:val="clear" w:color="auto" w:fill="auto"/>
            <w:noWrap/>
            <w:vAlign w:val="bottom"/>
            <w:hideMark/>
          </w:tcPr>
          <w:p w14:paraId="70C675D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auto" w:fill="auto"/>
            <w:noWrap/>
            <w:vAlign w:val="bottom"/>
            <w:hideMark/>
          </w:tcPr>
          <w:p w14:paraId="08A39A9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076E527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2E5EA79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000" w:type="dxa"/>
            <w:tcBorders>
              <w:top w:val="single" w:sz="4" w:space="0" w:color="8EA9DB"/>
              <w:left w:val="nil"/>
              <w:bottom w:val="single" w:sz="4" w:space="0" w:color="8EA9DB"/>
              <w:right w:val="nil"/>
            </w:tcBorders>
            <w:shd w:val="clear" w:color="auto" w:fill="auto"/>
            <w:noWrap/>
            <w:vAlign w:val="bottom"/>
            <w:hideMark/>
          </w:tcPr>
          <w:p w14:paraId="005088E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2CA0C4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094B9F8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6D95E2E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A2F76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79EB060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8522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31F7A1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1.770784</w:t>
            </w:r>
          </w:p>
        </w:tc>
        <w:tc>
          <w:tcPr>
            <w:tcW w:w="1000" w:type="dxa"/>
            <w:tcBorders>
              <w:top w:val="single" w:sz="4" w:space="0" w:color="8EA9DB"/>
              <w:left w:val="nil"/>
              <w:bottom w:val="single" w:sz="4" w:space="0" w:color="8EA9DB"/>
              <w:right w:val="nil"/>
            </w:tcBorders>
            <w:shd w:val="clear" w:color="D9E1F2" w:fill="D9E1F2"/>
            <w:noWrap/>
            <w:vAlign w:val="bottom"/>
            <w:hideMark/>
          </w:tcPr>
          <w:p w14:paraId="399B63A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94BBAD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48AA198C"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533B438"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1B95885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529C035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4639E2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35B3089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0.833184</w:t>
            </w:r>
          </w:p>
        </w:tc>
        <w:tc>
          <w:tcPr>
            <w:tcW w:w="1000" w:type="dxa"/>
            <w:tcBorders>
              <w:top w:val="single" w:sz="4" w:space="0" w:color="8EA9DB"/>
              <w:left w:val="nil"/>
              <w:bottom w:val="single" w:sz="4" w:space="0" w:color="8EA9DB"/>
              <w:right w:val="nil"/>
            </w:tcBorders>
            <w:shd w:val="clear" w:color="auto" w:fill="auto"/>
            <w:noWrap/>
            <w:vAlign w:val="bottom"/>
            <w:hideMark/>
          </w:tcPr>
          <w:p w14:paraId="305C61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631F73C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0.770769</w:t>
            </w:r>
          </w:p>
        </w:tc>
      </w:tr>
      <w:tr w:rsidR="00D77EAD" w:rsidRPr="00557893" w14:paraId="1C8889C9"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40A2F1C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4622BBB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3D88DD9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D9E1F2" w:fill="D9E1F2"/>
            <w:noWrap/>
            <w:vAlign w:val="bottom"/>
            <w:hideMark/>
          </w:tcPr>
          <w:p w14:paraId="46AA79F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16FAB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000" w:type="dxa"/>
            <w:tcBorders>
              <w:top w:val="single" w:sz="4" w:space="0" w:color="8EA9DB"/>
              <w:left w:val="nil"/>
              <w:bottom w:val="single" w:sz="4" w:space="0" w:color="8EA9DB"/>
              <w:right w:val="nil"/>
            </w:tcBorders>
            <w:shd w:val="clear" w:color="D9E1F2" w:fill="D9E1F2"/>
            <w:noWrap/>
            <w:vAlign w:val="bottom"/>
            <w:hideMark/>
          </w:tcPr>
          <w:p w14:paraId="2D9BFD9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45D5B6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F114E5E"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D1AB8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4517FC6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443B9AE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auto" w:fill="auto"/>
            <w:noWrap/>
            <w:vAlign w:val="bottom"/>
            <w:hideMark/>
          </w:tcPr>
          <w:p w14:paraId="3DB3017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74CE34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0.888286</w:t>
            </w:r>
          </w:p>
        </w:tc>
        <w:tc>
          <w:tcPr>
            <w:tcW w:w="1000" w:type="dxa"/>
            <w:tcBorders>
              <w:top w:val="single" w:sz="4" w:space="0" w:color="8EA9DB"/>
              <w:left w:val="nil"/>
              <w:bottom w:val="single" w:sz="4" w:space="0" w:color="8EA9DB"/>
              <w:right w:val="nil"/>
            </w:tcBorders>
            <w:shd w:val="clear" w:color="auto" w:fill="auto"/>
            <w:noWrap/>
            <w:vAlign w:val="bottom"/>
            <w:hideMark/>
          </w:tcPr>
          <w:p w14:paraId="7BB76CC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D546F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0.67125</w:t>
            </w:r>
          </w:p>
        </w:tc>
      </w:tr>
      <w:tr w:rsidR="00D77EAD" w:rsidRPr="00557893" w14:paraId="4033F4F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5F8730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980" w:type="dxa"/>
            <w:tcBorders>
              <w:top w:val="single" w:sz="4" w:space="0" w:color="8EA9DB"/>
              <w:left w:val="nil"/>
              <w:bottom w:val="single" w:sz="4" w:space="0" w:color="8EA9DB"/>
              <w:right w:val="nil"/>
            </w:tcBorders>
            <w:shd w:val="clear" w:color="D9E1F2" w:fill="D9E1F2"/>
            <w:noWrap/>
            <w:vAlign w:val="bottom"/>
            <w:hideMark/>
          </w:tcPr>
          <w:p w14:paraId="37615ED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D80E1C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D9E1F2" w:fill="D9E1F2"/>
            <w:noWrap/>
            <w:vAlign w:val="bottom"/>
            <w:hideMark/>
          </w:tcPr>
          <w:p w14:paraId="44638B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39E7DA0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1.706816</w:t>
            </w:r>
          </w:p>
        </w:tc>
        <w:tc>
          <w:tcPr>
            <w:tcW w:w="1000" w:type="dxa"/>
            <w:tcBorders>
              <w:top w:val="single" w:sz="4" w:space="0" w:color="8EA9DB"/>
              <w:left w:val="nil"/>
              <w:bottom w:val="single" w:sz="4" w:space="0" w:color="8EA9DB"/>
              <w:right w:val="nil"/>
            </w:tcBorders>
            <w:shd w:val="clear" w:color="D9E1F2" w:fill="D9E1F2"/>
            <w:noWrap/>
            <w:vAlign w:val="bottom"/>
            <w:hideMark/>
          </w:tcPr>
          <w:p w14:paraId="0EA39F00"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36178A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bl>
    <w:p w14:paraId="50E2A33D" w14:textId="1EB07ED0" w:rsidR="00CF3393" w:rsidRPr="00557893" w:rsidRDefault="00CF3393" w:rsidP="00557893">
      <w:pPr>
        <w:jc w:val="both"/>
        <w:rPr>
          <w:rFonts w:ascii="Times New Roman" w:hAnsi="Times New Roman" w:cs="Times New Roman"/>
          <w:sz w:val="24"/>
          <w:szCs w:val="24"/>
        </w:rPr>
      </w:pPr>
    </w:p>
    <w:p w14:paraId="69518D05" w14:textId="03854C20" w:rsidR="00D77EAD"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75</w:t>
      </w:r>
      <w:r w:rsidRPr="00821F29">
        <w:rPr>
          <w:rFonts w:ascii="Times New Roman" w:hAnsi="Times New Roman" w:cs="Times New Roman"/>
          <w:b/>
          <w:sz w:val="24"/>
          <w:szCs w:val="24"/>
        </w:rPr>
        <w:t>.</w:t>
      </w:r>
      <w:proofErr w:type="gramEnd"/>
      <w:r w:rsidR="00D77EAD" w:rsidRPr="00557893">
        <w:rPr>
          <w:rFonts w:ascii="Times New Roman" w:hAnsi="Times New Roman" w:cs="Times New Roman"/>
          <w:sz w:val="24"/>
          <w:szCs w:val="24"/>
        </w:rPr>
        <w:t xml:space="preserve"> This table shows the statistical analysis done with pairwise PERMANOVA and the habitat category and its groupings.</w:t>
      </w:r>
    </w:p>
    <w:p w14:paraId="5A9A47A8" w14:textId="77777777" w:rsidR="004A2C4B" w:rsidRPr="00557893" w:rsidRDefault="004A2C4B" w:rsidP="00557893">
      <w:pPr>
        <w:jc w:val="both"/>
        <w:rPr>
          <w:rFonts w:ascii="Times New Roman" w:hAnsi="Times New Roman" w:cs="Times New Roman"/>
          <w:sz w:val="24"/>
          <w:szCs w:val="24"/>
        </w:rPr>
      </w:pPr>
    </w:p>
    <w:p w14:paraId="73FDC3E8" w14:textId="77777777" w:rsidR="00D77EAD" w:rsidRPr="00557893" w:rsidRDefault="00D77EAD" w:rsidP="00557893">
      <w:pPr>
        <w:jc w:val="both"/>
        <w:rPr>
          <w:rFonts w:ascii="Times New Roman" w:hAnsi="Times New Roman" w:cs="Times New Roman"/>
          <w:sz w:val="24"/>
          <w:szCs w:val="24"/>
        </w:rPr>
      </w:pPr>
    </w:p>
    <w:p w14:paraId="276E8E05" w14:textId="1DFEAC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70FABEE">
          <v:shape id="_x0000_i1036" type="#_x0000_t75" style="width:309.05pt;height:231.6pt" o:ole="">
            <v:imagedata r:id="rId110" o:title=""/>
          </v:shape>
          <o:OLEObject Type="Embed" ProgID="AcroExch.Document.DC" ShapeID="_x0000_i1036" DrawAspect="Content" ObjectID="_1668240075" r:id="rId111"/>
        </w:object>
      </w:r>
    </w:p>
    <w:p w14:paraId="2135F104" w14:textId="52B860D2"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76</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Ceiba.</w:t>
      </w:r>
    </w:p>
    <w:p w14:paraId="3CBC04C0" w14:textId="140F1CA9" w:rsidR="00CF3393" w:rsidRPr="00557893" w:rsidRDefault="00CF3393" w:rsidP="00557893">
      <w:pPr>
        <w:jc w:val="both"/>
        <w:rPr>
          <w:rFonts w:ascii="Times New Roman" w:hAnsi="Times New Roman" w:cs="Times New Roman"/>
          <w:sz w:val="24"/>
          <w:szCs w:val="24"/>
        </w:rPr>
      </w:pPr>
    </w:p>
    <w:p w14:paraId="22CB29E2" w14:textId="0FCCCBC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9B1C91">
          <v:shape id="_x0000_i1037" type="#_x0000_t75" style="width:288.7pt;height:216.7pt" o:ole="">
            <v:imagedata r:id="rId112" o:title=""/>
          </v:shape>
          <o:OLEObject Type="Embed" ProgID="AcroExch.Document.DC" ShapeID="_x0000_i1037" DrawAspect="Content" ObjectID="_1668240076" r:id="rId113"/>
        </w:object>
      </w:r>
    </w:p>
    <w:p w14:paraId="0498C9D2" w14:textId="135DE79D"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77</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Culebra.</w:t>
      </w:r>
    </w:p>
    <w:p w14:paraId="7768C687" w14:textId="09952CD8" w:rsidR="00CF3393" w:rsidRPr="00557893" w:rsidRDefault="00CF3393" w:rsidP="00557893">
      <w:pPr>
        <w:jc w:val="both"/>
        <w:rPr>
          <w:rFonts w:ascii="Times New Roman" w:hAnsi="Times New Roman" w:cs="Times New Roman"/>
          <w:sz w:val="24"/>
          <w:szCs w:val="24"/>
        </w:rPr>
      </w:pPr>
    </w:p>
    <w:p w14:paraId="3AE6216D" w14:textId="501EE33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A121ED6">
          <v:shape id="_x0000_i1038" type="#_x0000_t75" style="width:297.5pt;height:222.8pt" o:ole="">
            <v:imagedata r:id="rId114" o:title=""/>
          </v:shape>
          <o:OLEObject Type="Embed" ProgID="AcroExch.Document.DC" ShapeID="_x0000_i1038" DrawAspect="Content" ObjectID="_1668240077" r:id="rId115"/>
        </w:object>
      </w:r>
    </w:p>
    <w:p w14:paraId="38012D84" w14:textId="104FDCFB"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78</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 xml:space="preserve">within the location category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w:t>
      </w:r>
    </w:p>
    <w:p w14:paraId="2A9F3000" w14:textId="42E530F2" w:rsidR="00CF3393" w:rsidRPr="00557893" w:rsidRDefault="00CF3393" w:rsidP="00557893">
      <w:pPr>
        <w:jc w:val="both"/>
        <w:rPr>
          <w:rFonts w:ascii="Times New Roman" w:hAnsi="Times New Roman" w:cs="Times New Roman"/>
          <w:sz w:val="24"/>
          <w:szCs w:val="24"/>
        </w:rPr>
      </w:pPr>
    </w:p>
    <w:p w14:paraId="6D9389B4" w14:textId="7299EE2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2E01E93">
          <v:shape id="_x0000_i1039" type="#_x0000_t75" style="width:292.1pt;height:218.7pt" o:ole="">
            <v:imagedata r:id="rId116" o:title=""/>
          </v:shape>
          <o:OLEObject Type="Embed" ProgID="AcroExch.Document.DC" ShapeID="_x0000_i1039" DrawAspect="Content" ObjectID="_1668240078" r:id="rId117"/>
        </w:object>
      </w:r>
    </w:p>
    <w:p w14:paraId="55A337BD" w14:textId="090F1AA1"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79</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 xml:space="preserve">within the location category and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w:t>
      </w:r>
    </w:p>
    <w:p w14:paraId="081ED923" w14:textId="3EE1FAD0"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EA69591">
          <v:shape id="_x0000_i1040" type="#_x0000_t75" style="width:266.25pt;height:199.7pt" o:ole="">
            <v:imagedata r:id="rId118" o:title=""/>
          </v:shape>
          <o:OLEObject Type="Embed" ProgID="AcroExch.Document.DC" ShapeID="_x0000_i1040" DrawAspect="Content" ObjectID="_1668240079" r:id="rId119"/>
        </w:object>
      </w:r>
    </w:p>
    <w:p w14:paraId="3A81A280" w14:textId="1753CD85"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Isabella.</w:t>
      </w:r>
    </w:p>
    <w:p w14:paraId="7E5FC125" w14:textId="77777777" w:rsidR="00CF3393" w:rsidRPr="00557893" w:rsidRDefault="00CF3393" w:rsidP="00557893">
      <w:pPr>
        <w:jc w:val="both"/>
        <w:rPr>
          <w:rFonts w:ascii="Times New Roman" w:hAnsi="Times New Roman" w:cs="Times New Roman"/>
          <w:sz w:val="24"/>
          <w:szCs w:val="24"/>
        </w:rPr>
      </w:pPr>
    </w:p>
    <w:p w14:paraId="460C0185" w14:textId="7B2DBA3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07EF40">
          <v:shape id="_x0000_i1041" type="#_x0000_t75" style="width:266.25pt;height:199.7pt" o:ole="">
            <v:imagedata r:id="rId120" o:title=""/>
          </v:shape>
          <o:OLEObject Type="Embed" ProgID="AcroExch.Document.DC" ShapeID="_x0000_i1041" DrawAspect="Content" ObjectID="_1668240080" r:id="rId121"/>
        </w:object>
      </w:r>
    </w:p>
    <w:p w14:paraId="4E84DC8F" w14:textId="6F785645"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Luquillo.</w:t>
      </w:r>
    </w:p>
    <w:p w14:paraId="2C6FC521" w14:textId="56EA4AC5" w:rsidR="00CF3393" w:rsidRPr="00557893" w:rsidRDefault="00CF3393" w:rsidP="00557893">
      <w:pPr>
        <w:jc w:val="both"/>
        <w:rPr>
          <w:rFonts w:ascii="Times New Roman" w:hAnsi="Times New Roman" w:cs="Times New Roman"/>
          <w:sz w:val="24"/>
          <w:szCs w:val="24"/>
        </w:rPr>
      </w:pPr>
    </w:p>
    <w:p w14:paraId="754341DA" w14:textId="547B851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B6C6CD6">
          <v:shape id="_x0000_i1042" type="#_x0000_t75" style="width:249.3pt;height:186.1pt" o:ole="">
            <v:imagedata r:id="rId122" o:title=""/>
          </v:shape>
          <o:OLEObject Type="Embed" ProgID="AcroExch.Document.DC" ShapeID="_x0000_i1042" DrawAspect="Content" ObjectID="_1668240081" r:id="rId123"/>
        </w:object>
      </w:r>
    </w:p>
    <w:p w14:paraId="476D09E8" w14:textId="6EA0BED1"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2</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Ponce.</w:t>
      </w:r>
    </w:p>
    <w:p w14:paraId="36DD0075" w14:textId="77777777" w:rsidR="00161C4F" w:rsidRPr="00557893" w:rsidRDefault="00161C4F" w:rsidP="00557893">
      <w:pPr>
        <w:jc w:val="both"/>
        <w:rPr>
          <w:rFonts w:ascii="Times New Roman" w:hAnsi="Times New Roman" w:cs="Times New Roman"/>
          <w:sz w:val="24"/>
          <w:szCs w:val="24"/>
        </w:rPr>
      </w:pPr>
    </w:p>
    <w:p w14:paraId="7E41D90A" w14:textId="1BE66D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AAE5D14">
          <v:shape id="_x0000_i1043" type="#_x0000_t75" style="width:233.65pt;height:174.55pt" o:ole="">
            <v:imagedata r:id="rId124" o:title=""/>
          </v:shape>
          <o:OLEObject Type="Embed" ProgID="AcroExch.Document.DC" ShapeID="_x0000_i1043" DrawAspect="Content" ObjectID="_1668240082" r:id="rId125"/>
        </w:object>
      </w:r>
    </w:p>
    <w:p w14:paraId="33124C84" w14:textId="55F2DCD7"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Rincon.</w:t>
      </w:r>
    </w:p>
    <w:p w14:paraId="23ECF5F5" w14:textId="54A46C61" w:rsidR="004A2C4B" w:rsidRPr="00557893" w:rsidRDefault="004A2C4B" w:rsidP="00557893">
      <w:pPr>
        <w:jc w:val="both"/>
        <w:rPr>
          <w:rFonts w:ascii="Times New Roman" w:hAnsi="Times New Roman" w:cs="Times New Roman"/>
          <w:sz w:val="24"/>
          <w:szCs w:val="24"/>
        </w:rPr>
      </w:pPr>
    </w:p>
    <w:p w14:paraId="42DE9DCE" w14:textId="7158B622" w:rsidR="004A2C4B" w:rsidRPr="00557893" w:rsidRDefault="004A2C4B" w:rsidP="00557893">
      <w:pPr>
        <w:jc w:val="both"/>
        <w:rPr>
          <w:rFonts w:ascii="Times New Roman" w:hAnsi="Times New Roman" w:cs="Times New Roman"/>
          <w:sz w:val="24"/>
          <w:szCs w:val="24"/>
        </w:rPr>
      </w:pPr>
    </w:p>
    <w:p w14:paraId="73502F6F" w14:textId="6638A38B" w:rsidR="004A2C4B" w:rsidRPr="00557893" w:rsidRDefault="004A2C4B" w:rsidP="00557893">
      <w:pPr>
        <w:jc w:val="both"/>
        <w:rPr>
          <w:rFonts w:ascii="Times New Roman" w:hAnsi="Times New Roman" w:cs="Times New Roman"/>
          <w:sz w:val="24"/>
          <w:szCs w:val="24"/>
        </w:rPr>
      </w:pPr>
    </w:p>
    <w:p w14:paraId="25E6ECD4" w14:textId="271858FC" w:rsidR="004A2C4B" w:rsidRPr="00557893" w:rsidRDefault="004A2C4B" w:rsidP="00557893">
      <w:pPr>
        <w:jc w:val="both"/>
        <w:rPr>
          <w:rFonts w:ascii="Times New Roman" w:hAnsi="Times New Roman" w:cs="Times New Roman"/>
          <w:sz w:val="24"/>
          <w:szCs w:val="24"/>
        </w:rPr>
      </w:pPr>
    </w:p>
    <w:p w14:paraId="6C1A7876" w14:textId="4E8C3A8E" w:rsidR="004A2C4B" w:rsidRPr="00557893" w:rsidRDefault="004A2C4B" w:rsidP="00557893">
      <w:pPr>
        <w:jc w:val="both"/>
        <w:rPr>
          <w:rFonts w:ascii="Times New Roman" w:hAnsi="Times New Roman" w:cs="Times New Roman"/>
          <w:sz w:val="24"/>
          <w:szCs w:val="24"/>
        </w:rPr>
      </w:pPr>
    </w:p>
    <w:p w14:paraId="74AF44CE" w14:textId="02EF9045" w:rsidR="004A2C4B" w:rsidRPr="00557893" w:rsidRDefault="004A2C4B" w:rsidP="00557893">
      <w:pPr>
        <w:jc w:val="both"/>
        <w:rPr>
          <w:rFonts w:ascii="Times New Roman" w:hAnsi="Times New Roman" w:cs="Times New Roman"/>
          <w:sz w:val="24"/>
          <w:szCs w:val="24"/>
        </w:rPr>
      </w:pPr>
    </w:p>
    <w:p w14:paraId="3B7E5D3D" w14:textId="79CBD383" w:rsidR="004A2C4B" w:rsidRPr="00557893" w:rsidRDefault="004A2C4B" w:rsidP="00557893">
      <w:pPr>
        <w:jc w:val="both"/>
        <w:rPr>
          <w:rFonts w:ascii="Times New Roman" w:hAnsi="Times New Roman" w:cs="Times New Roman"/>
          <w:sz w:val="24"/>
          <w:szCs w:val="24"/>
        </w:rPr>
      </w:pPr>
    </w:p>
    <w:p w14:paraId="1B7E3E14" w14:textId="77777777" w:rsidR="004A2C4B" w:rsidRPr="00557893" w:rsidRDefault="004A2C4B" w:rsidP="00557893">
      <w:pPr>
        <w:jc w:val="both"/>
        <w:rPr>
          <w:rFonts w:ascii="Times New Roman" w:hAnsi="Times New Roman" w:cs="Times New Roman"/>
          <w:sz w:val="24"/>
          <w:szCs w:val="24"/>
        </w:rPr>
      </w:pPr>
    </w:p>
    <w:p w14:paraId="5411DF88" w14:textId="4CB9473C" w:rsidR="00AA3268" w:rsidRPr="00557893" w:rsidRDefault="00AA3268" w:rsidP="00557893">
      <w:pPr>
        <w:jc w:val="both"/>
        <w:rPr>
          <w:rFonts w:ascii="Times New Roman" w:hAnsi="Times New Roman" w:cs="Times New Roman"/>
          <w:sz w:val="24"/>
          <w:szCs w:val="24"/>
        </w:rPr>
      </w:pPr>
    </w:p>
    <w:tbl>
      <w:tblPr>
        <w:tblW w:w="3780" w:type="dxa"/>
        <w:tblLook w:val="04A0" w:firstRow="1" w:lastRow="0" w:firstColumn="1" w:lastColumn="0" w:noHBand="0" w:noVBand="1"/>
      </w:tblPr>
      <w:tblGrid>
        <w:gridCol w:w="2260"/>
        <w:gridCol w:w="1737"/>
      </w:tblGrid>
      <w:tr w:rsidR="00AA3268" w:rsidRPr="00557893" w14:paraId="1B722BC8"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4472C4" w:fill="4472C4"/>
            <w:noWrap/>
            <w:vAlign w:val="bottom"/>
            <w:hideMark/>
          </w:tcPr>
          <w:p w14:paraId="4E805584"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C5D898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AA3268" w:rsidRPr="00557893" w14:paraId="13B77AA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0606576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C5493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AA3268" w:rsidRPr="00557893" w14:paraId="24FB582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0E8A48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7FC4BF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AA3268" w:rsidRPr="00557893" w14:paraId="36159ED0"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597123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46948A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r>
      <w:tr w:rsidR="00AA3268" w:rsidRPr="00557893" w14:paraId="465E6CF7"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767A717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525FF59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1.26628</w:t>
            </w:r>
          </w:p>
        </w:tc>
      </w:tr>
      <w:tr w:rsidR="00AA3268" w:rsidRPr="00557893" w14:paraId="063A82FD"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2F870C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B06FD91"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r>
      <w:tr w:rsidR="00AA3268" w:rsidRPr="00557893" w14:paraId="3BEFADFB"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DBFD9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3FBBF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7AEEB909" w14:textId="77777777" w:rsidR="00AA3268" w:rsidRPr="00557893" w:rsidRDefault="00AA3268" w:rsidP="00557893">
      <w:pPr>
        <w:jc w:val="both"/>
        <w:rPr>
          <w:rFonts w:ascii="Times New Roman" w:hAnsi="Times New Roman" w:cs="Times New Roman"/>
          <w:sz w:val="24"/>
          <w:szCs w:val="24"/>
        </w:rPr>
      </w:pPr>
    </w:p>
    <w:p w14:paraId="19131C19" w14:textId="0392B6E1" w:rsidR="00AA3268"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84</w:t>
      </w:r>
      <w:r w:rsidR="00AA3268" w:rsidRPr="00821F29">
        <w:rPr>
          <w:rFonts w:ascii="Times New Roman" w:hAnsi="Times New Roman" w:cs="Times New Roman"/>
          <w:b/>
          <w:sz w:val="24"/>
          <w:szCs w:val="24"/>
        </w:rPr>
        <w:t>.</w:t>
      </w:r>
      <w:proofErr w:type="gramEnd"/>
      <w:r w:rsidR="00AA3268" w:rsidRPr="00557893">
        <w:rPr>
          <w:rFonts w:ascii="Times New Roman" w:hAnsi="Times New Roman" w:cs="Times New Roman"/>
          <w:sz w:val="24"/>
          <w:szCs w:val="24"/>
        </w:rPr>
        <w:t xml:space="preserve"> This table shows the statistical analysis done with PERMANOVA and the location category.</w:t>
      </w:r>
    </w:p>
    <w:p w14:paraId="64D100DF" w14:textId="411B45AD" w:rsidR="00986F61" w:rsidRPr="00557893" w:rsidRDefault="00986F61" w:rsidP="00557893">
      <w:pPr>
        <w:jc w:val="both"/>
        <w:rPr>
          <w:rFonts w:ascii="Times New Roman" w:hAnsi="Times New Roman" w:cs="Times New Roman"/>
          <w:sz w:val="24"/>
          <w:szCs w:val="24"/>
        </w:rPr>
      </w:pPr>
    </w:p>
    <w:p w14:paraId="4E4CCF72" w14:textId="73BF1AD5" w:rsidR="00986F61" w:rsidRPr="00557893" w:rsidRDefault="00986F61" w:rsidP="00557893">
      <w:pPr>
        <w:jc w:val="both"/>
        <w:rPr>
          <w:rFonts w:ascii="Times New Roman" w:hAnsi="Times New Roman" w:cs="Times New Roman"/>
          <w:sz w:val="24"/>
          <w:szCs w:val="24"/>
        </w:rPr>
      </w:pPr>
    </w:p>
    <w:p w14:paraId="05755618" w14:textId="01747BD0" w:rsidR="00986F61" w:rsidRPr="00557893" w:rsidRDefault="00986F61" w:rsidP="00557893">
      <w:pPr>
        <w:jc w:val="both"/>
        <w:rPr>
          <w:rFonts w:ascii="Times New Roman" w:hAnsi="Times New Roman" w:cs="Times New Roman"/>
          <w:sz w:val="24"/>
          <w:szCs w:val="24"/>
        </w:rPr>
      </w:pPr>
    </w:p>
    <w:p w14:paraId="6CBE8AAA" w14:textId="64DA8D20" w:rsidR="00986F61" w:rsidRPr="00557893" w:rsidRDefault="00986F61" w:rsidP="00557893">
      <w:pPr>
        <w:jc w:val="both"/>
        <w:rPr>
          <w:rFonts w:ascii="Times New Roman" w:hAnsi="Times New Roman" w:cs="Times New Roman"/>
          <w:sz w:val="24"/>
          <w:szCs w:val="24"/>
        </w:rPr>
      </w:pPr>
    </w:p>
    <w:p w14:paraId="2F64E343" w14:textId="4C6F44A0" w:rsidR="00986F61" w:rsidRPr="00557893" w:rsidRDefault="00986F61" w:rsidP="00557893">
      <w:pPr>
        <w:jc w:val="both"/>
        <w:rPr>
          <w:rFonts w:ascii="Times New Roman" w:hAnsi="Times New Roman" w:cs="Times New Roman"/>
          <w:sz w:val="24"/>
          <w:szCs w:val="24"/>
        </w:rPr>
      </w:pPr>
    </w:p>
    <w:p w14:paraId="63A88C4F" w14:textId="541B98E7" w:rsidR="00986F61" w:rsidRPr="00557893" w:rsidRDefault="00986F61" w:rsidP="00557893">
      <w:pPr>
        <w:jc w:val="both"/>
        <w:rPr>
          <w:rFonts w:ascii="Times New Roman" w:hAnsi="Times New Roman" w:cs="Times New Roman"/>
          <w:sz w:val="24"/>
          <w:szCs w:val="24"/>
        </w:rPr>
      </w:pPr>
    </w:p>
    <w:p w14:paraId="41C5A677" w14:textId="5690072F" w:rsidR="00986F61" w:rsidRPr="00557893" w:rsidRDefault="00986F61" w:rsidP="00557893">
      <w:pPr>
        <w:jc w:val="both"/>
        <w:rPr>
          <w:rFonts w:ascii="Times New Roman" w:hAnsi="Times New Roman" w:cs="Times New Roman"/>
          <w:sz w:val="24"/>
          <w:szCs w:val="24"/>
        </w:rPr>
      </w:pPr>
    </w:p>
    <w:p w14:paraId="6E707BC0" w14:textId="6C48613E" w:rsidR="00986F61" w:rsidRPr="00557893" w:rsidRDefault="00986F61" w:rsidP="00557893">
      <w:pPr>
        <w:jc w:val="both"/>
        <w:rPr>
          <w:rFonts w:ascii="Times New Roman" w:hAnsi="Times New Roman" w:cs="Times New Roman"/>
          <w:sz w:val="24"/>
          <w:szCs w:val="24"/>
        </w:rPr>
      </w:pPr>
    </w:p>
    <w:p w14:paraId="2FC78854" w14:textId="14C5BB49" w:rsidR="00986F61" w:rsidRPr="00557893" w:rsidRDefault="00986F61" w:rsidP="00557893">
      <w:pPr>
        <w:jc w:val="both"/>
        <w:rPr>
          <w:rFonts w:ascii="Times New Roman" w:hAnsi="Times New Roman" w:cs="Times New Roman"/>
          <w:sz w:val="24"/>
          <w:szCs w:val="24"/>
        </w:rPr>
      </w:pPr>
    </w:p>
    <w:p w14:paraId="00AE9EEA" w14:textId="552057E9" w:rsidR="00986F61" w:rsidRPr="00557893" w:rsidRDefault="00986F61" w:rsidP="00557893">
      <w:pPr>
        <w:jc w:val="both"/>
        <w:rPr>
          <w:rFonts w:ascii="Times New Roman" w:hAnsi="Times New Roman" w:cs="Times New Roman"/>
          <w:sz w:val="24"/>
          <w:szCs w:val="24"/>
        </w:rPr>
      </w:pPr>
    </w:p>
    <w:p w14:paraId="54D96CE5" w14:textId="34337292" w:rsidR="004A2C4B" w:rsidRPr="00557893" w:rsidRDefault="004A2C4B" w:rsidP="00557893">
      <w:pPr>
        <w:jc w:val="both"/>
        <w:rPr>
          <w:rFonts w:ascii="Times New Roman" w:hAnsi="Times New Roman" w:cs="Times New Roman"/>
          <w:sz w:val="24"/>
          <w:szCs w:val="24"/>
        </w:rPr>
      </w:pPr>
    </w:p>
    <w:p w14:paraId="34BF1BAA" w14:textId="22950D52" w:rsidR="004A2C4B" w:rsidRPr="00557893" w:rsidRDefault="004A2C4B" w:rsidP="00557893">
      <w:pPr>
        <w:jc w:val="both"/>
        <w:rPr>
          <w:rFonts w:ascii="Times New Roman" w:hAnsi="Times New Roman" w:cs="Times New Roman"/>
          <w:sz w:val="24"/>
          <w:szCs w:val="24"/>
        </w:rPr>
      </w:pPr>
    </w:p>
    <w:p w14:paraId="4B2CBDFB" w14:textId="0E81330F" w:rsidR="004A2C4B" w:rsidRPr="00557893" w:rsidRDefault="004A2C4B" w:rsidP="00557893">
      <w:pPr>
        <w:jc w:val="both"/>
        <w:rPr>
          <w:rFonts w:ascii="Times New Roman" w:hAnsi="Times New Roman" w:cs="Times New Roman"/>
          <w:sz w:val="24"/>
          <w:szCs w:val="24"/>
        </w:rPr>
      </w:pPr>
    </w:p>
    <w:p w14:paraId="0D907702" w14:textId="7A322FCF" w:rsidR="004A2C4B" w:rsidRPr="00557893" w:rsidRDefault="004A2C4B" w:rsidP="00557893">
      <w:pPr>
        <w:jc w:val="both"/>
        <w:rPr>
          <w:rFonts w:ascii="Times New Roman" w:hAnsi="Times New Roman" w:cs="Times New Roman"/>
          <w:sz w:val="24"/>
          <w:szCs w:val="24"/>
        </w:rPr>
      </w:pPr>
    </w:p>
    <w:p w14:paraId="72611F38" w14:textId="12F78D79" w:rsidR="004A2C4B" w:rsidRPr="00557893" w:rsidRDefault="004A2C4B" w:rsidP="00557893">
      <w:pPr>
        <w:jc w:val="both"/>
        <w:rPr>
          <w:rFonts w:ascii="Times New Roman" w:hAnsi="Times New Roman" w:cs="Times New Roman"/>
          <w:sz w:val="24"/>
          <w:szCs w:val="24"/>
        </w:rPr>
      </w:pPr>
    </w:p>
    <w:p w14:paraId="3DFB249D" w14:textId="66B863B7" w:rsidR="004A2C4B" w:rsidRPr="00557893" w:rsidRDefault="004A2C4B" w:rsidP="00557893">
      <w:pPr>
        <w:jc w:val="both"/>
        <w:rPr>
          <w:rFonts w:ascii="Times New Roman" w:hAnsi="Times New Roman" w:cs="Times New Roman"/>
          <w:sz w:val="24"/>
          <w:szCs w:val="24"/>
        </w:rPr>
      </w:pPr>
    </w:p>
    <w:p w14:paraId="4AD644AA" w14:textId="1914F7CA" w:rsidR="004A2C4B" w:rsidRPr="00557893" w:rsidRDefault="004A2C4B" w:rsidP="00557893">
      <w:pPr>
        <w:jc w:val="both"/>
        <w:rPr>
          <w:rFonts w:ascii="Times New Roman" w:hAnsi="Times New Roman" w:cs="Times New Roman"/>
          <w:sz w:val="24"/>
          <w:szCs w:val="24"/>
        </w:rPr>
      </w:pPr>
    </w:p>
    <w:p w14:paraId="5472C58A" w14:textId="52113212" w:rsidR="004A2C4B" w:rsidRPr="00557893" w:rsidRDefault="004A2C4B" w:rsidP="00557893">
      <w:pPr>
        <w:jc w:val="both"/>
        <w:rPr>
          <w:rFonts w:ascii="Times New Roman" w:hAnsi="Times New Roman" w:cs="Times New Roman"/>
          <w:sz w:val="24"/>
          <w:szCs w:val="24"/>
        </w:rPr>
      </w:pPr>
    </w:p>
    <w:p w14:paraId="78BACECD" w14:textId="319C8EC0" w:rsidR="004A2C4B" w:rsidRPr="00557893" w:rsidRDefault="004A2C4B" w:rsidP="00557893">
      <w:pPr>
        <w:jc w:val="both"/>
        <w:rPr>
          <w:rFonts w:ascii="Times New Roman" w:hAnsi="Times New Roman" w:cs="Times New Roman"/>
          <w:sz w:val="24"/>
          <w:szCs w:val="24"/>
        </w:rPr>
      </w:pPr>
    </w:p>
    <w:p w14:paraId="5E1D3463" w14:textId="77777777" w:rsidR="004A2C4B" w:rsidRPr="00557893" w:rsidRDefault="004A2C4B" w:rsidP="00557893">
      <w:pPr>
        <w:jc w:val="both"/>
        <w:rPr>
          <w:rFonts w:ascii="Times New Roman" w:hAnsi="Times New Roman" w:cs="Times New Roman"/>
          <w:sz w:val="24"/>
          <w:szCs w:val="24"/>
        </w:rPr>
      </w:pPr>
    </w:p>
    <w:p w14:paraId="5653E28C" w14:textId="6B26F511" w:rsidR="00AA3268" w:rsidRPr="00557893" w:rsidRDefault="00AA3268" w:rsidP="00557893">
      <w:pPr>
        <w:jc w:val="both"/>
        <w:rPr>
          <w:rFonts w:ascii="Times New Roman" w:hAnsi="Times New Roman" w:cs="Times New Roman"/>
          <w:sz w:val="24"/>
          <w:szCs w:val="24"/>
        </w:rPr>
      </w:pPr>
    </w:p>
    <w:tbl>
      <w:tblPr>
        <w:tblW w:w="8173" w:type="dxa"/>
        <w:tblLook w:val="04A0" w:firstRow="1" w:lastRow="0" w:firstColumn="1" w:lastColumn="0" w:noHBand="0" w:noVBand="1"/>
      </w:tblPr>
      <w:tblGrid>
        <w:gridCol w:w="1136"/>
        <w:gridCol w:w="1140"/>
        <w:gridCol w:w="1240"/>
        <w:gridCol w:w="1483"/>
        <w:gridCol w:w="1160"/>
        <w:gridCol w:w="1120"/>
        <w:gridCol w:w="1120"/>
      </w:tblGrid>
      <w:tr w:rsidR="00AA3268" w:rsidRPr="00557893" w14:paraId="23569DB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4472C4" w:fill="4472C4"/>
            <w:noWrap/>
            <w:vAlign w:val="bottom"/>
            <w:hideMark/>
          </w:tcPr>
          <w:p w14:paraId="7BB68FE7"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140" w:type="dxa"/>
            <w:tcBorders>
              <w:top w:val="single" w:sz="4" w:space="0" w:color="8EA9DB"/>
              <w:left w:val="nil"/>
              <w:bottom w:val="single" w:sz="4" w:space="0" w:color="8EA9DB"/>
              <w:right w:val="nil"/>
            </w:tcBorders>
            <w:shd w:val="clear" w:color="4472C4" w:fill="4472C4"/>
            <w:noWrap/>
            <w:vAlign w:val="bottom"/>
            <w:hideMark/>
          </w:tcPr>
          <w:p w14:paraId="25BB95D8"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240" w:type="dxa"/>
            <w:tcBorders>
              <w:top w:val="single" w:sz="4" w:space="0" w:color="8EA9DB"/>
              <w:left w:val="nil"/>
              <w:bottom w:val="single" w:sz="4" w:space="0" w:color="8EA9DB"/>
              <w:right w:val="nil"/>
            </w:tcBorders>
            <w:shd w:val="clear" w:color="4472C4" w:fill="4472C4"/>
            <w:noWrap/>
            <w:vAlign w:val="bottom"/>
            <w:hideMark/>
          </w:tcPr>
          <w:p w14:paraId="28703BF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273" w:type="dxa"/>
            <w:tcBorders>
              <w:top w:val="single" w:sz="4" w:space="0" w:color="8EA9DB"/>
              <w:left w:val="nil"/>
              <w:bottom w:val="single" w:sz="4" w:space="0" w:color="8EA9DB"/>
              <w:right w:val="nil"/>
            </w:tcBorders>
            <w:shd w:val="clear" w:color="4472C4" w:fill="4472C4"/>
            <w:noWrap/>
            <w:vAlign w:val="bottom"/>
            <w:hideMark/>
          </w:tcPr>
          <w:p w14:paraId="74B8301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60" w:type="dxa"/>
            <w:tcBorders>
              <w:top w:val="single" w:sz="4" w:space="0" w:color="8EA9DB"/>
              <w:left w:val="nil"/>
              <w:bottom w:val="single" w:sz="4" w:space="0" w:color="8EA9DB"/>
              <w:right w:val="nil"/>
            </w:tcBorders>
            <w:shd w:val="clear" w:color="4472C4" w:fill="4472C4"/>
            <w:noWrap/>
            <w:vAlign w:val="bottom"/>
            <w:hideMark/>
          </w:tcPr>
          <w:p w14:paraId="5918D9C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120" w:type="dxa"/>
            <w:tcBorders>
              <w:top w:val="single" w:sz="4" w:space="0" w:color="8EA9DB"/>
              <w:left w:val="nil"/>
              <w:bottom w:val="single" w:sz="4" w:space="0" w:color="8EA9DB"/>
              <w:right w:val="nil"/>
            </w:tcBorders>
            <w:shd w:val="clear" w:color="4472C4" w:fill="4472C4"/>
            <w:noWrap/>
            <w:vAlign w:val="bottom"/>
            <w:hideMark/>
          </w:tcPr>
          <w:p w14:paraId="2966E2B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6B15186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AA3268" w:rsidRPr="00557893" w14:paraId="26E535B9"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CED04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Ceiba</w:t>
            </w:r>
          </w:p>
        </w:tc>
        <w:tc>
          <w:tcPr>
            <w:tcW w:w="1140" w:type="dxa"/>
            <w:tcBorders>
              <w:top w:val="single" w:sz="4" w:space="0" w:color="8EA9DB"/>
              <w:left w:val="nil"/>
              <w:bottom w:val="single" w:sz="4" w:space="0" w:color="8EA9DB"/>
              <w:right w:val="nil"/>
            </w:tcBorders>
            <w:shd w:val="clear" w:color="D9E1F2" w:fill="D9E1F2"/>
            <w:noWrap/>
            <w:vAlign w:val="bottom"/>
            <w:hideMark/>
          </w:tcPr>
          <w:p w14:paraId="3BD9CF4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240" w:type="dxa"/>
            <w:tcBorders>
              <w:top w:val="single" w:sz="4" w:space="0" w:color="8EA9DB"/>
              <w:left w:val="nil"/>
              <w:bottom w:val="single" w:sz="4" w:space="0" w:color="8EA9DB"/>
              <w:right w:val="nil"/>
            </w:tcBorders>
            <w:shd w:val="clear" w:color="D9E1F2" w:fill="D9E1F2"/>
            <w:noWrap/>
            <w:vAlign w:val="bottom"/>
            <w:hideMark/>
          </w:tcPr>
          <w:p w14:paraId="2DF1632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2075CE4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276231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1.795809</w:t>
            </w:r>
          </w:p>
        </w:tc>
        <w:tc>
          <w:tcPr>
            <w:tcW w:w="1120" w:type="dxa"/>
            <w:tcBorders>
              <w:top w:val="single" w:sz="4" w:space="0" w:color="8EA9DB"/>
              <w:left w:val="nil"/>
              <w:bottom w:val="single" w:sz="4" w:space="0" w:color="8EA9DB"/>
              <w:right w:val="nil"/>
            </w:tcBorders>
            <w:shd w:val="clear" w:color="D9E1F2" w:fill="D9E1F2"/>
            <w:noWrap/>
            <w:vAlign w:val="bottom"/>
            <w:hideMark/>
          </w:tcPr>
          <w:p w14:paraId="692E4D1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3050CD6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15FBA62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24AC85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49F53635"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5F2D5F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6AAFE03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783902E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1.211706</w:t>
            </w:r>
          </w:p>
        </w:tc>
        <w:tc>
          <w:tcPr>
            <w:tcW w:w="1120" w:type="dxa"/>
            <w:tcBorders>
              <w:top w:val="single" w:sz="4" w:space="0" w:color="8EA9DB"/>
              <w:left w:val="nil"/>
              <w:bottom w:val="single" w:sz="4" w:space="0" w:color="8EA9DB"/>
              <w:right w:val="nil"/>
            </w:tcBorders>
            <w:shd w:val="clear" w:color="auto" w:fill="auto"/>
            <w:noWrap/>
            <w:vAlign w:val="bottom"/>
            <w:hideMark/>
          </w:tcPr>
          <w:p w14:paraId="3E324EB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B02657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0.449867</w:t>
            </w:r>
          </w:p>
        </w:tc>
      </w:tr>
      <w:tr w:rsidR="00AA3268" w:rsidRPr="00557893" w14:paraId="705F8415"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2210B4A"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8BB04C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D9E1F2" w:fill="D9E1F2"/>
            <w:noWrap/>
            <w:vAlign w:val="bottom"/>
            <w:hideMark/>
          </w:tcPr>
          <w:p w14:paraId="39B3198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D9E1F2" w:fill="D9E1F2"/>
            <w:noWrap/>
            <w:vAlign w:val="bottom"/>
            <w:hideMark/>
          </w:tcPr>
          <w:p w14:paraId="26E7957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1D5E5B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0.979635</w:t>
            </w:r>
          </w:p>
        </w:tc>
        <w:tc>
          <w:tcPr>
            <w:tcW w:w="1120" w:type="dxa"/>
            <w:tcBorders>
              <w:top w:val="single" w:sz="4" w:space="0" w:color="8EA9DB"/>
              <w:left w:val="nil"/>
              <w:bottom w:val="single" w:sz="4" w:space="0" w:color="8EA9DB"/>
              <w:right w:val="nil"/>
            </w:tcBorders>
            <w:shd w:val="clear" w:color="D9E1F2" w:fill="D9E1F2"/>
            <w:noWrap/>
            <w:vAlign w:val="bottom"/>
            <w:hideMark/>
          </w:tcPr>
          <w:p w14:paraId="47D8445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0.352</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4EC180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0FA797CC"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1B5B00E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0D3D9D4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auto" w:fill="auto"/>
            <w:noWrap/>
            <w:vAlign w:val="bottom"/>
            <w:hideMark/>
          </w:tcPr>
          <w:p w14:paraId="0FC718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auto" w:fill="auto"/>
            <w:noWrap/>
            <w:vAlign w:val="bottom"/>
            <w:hideMark/>
          </w:tcPr>
          <w:p w14:paraId="63FAA5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199932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0.668397</w:t>
            </w:r>
          </w:p>
        </w:tc>
        <w:tc>
          <w:tcPr>
            <w:tcW w:w="1120" w:type="dxa"/>
            <w:tcBorders>
              <w:top w:val="single" w:sz="4" w:space="0" w:color="8EA9DB"/>
              <w:left w:val="nil"/>
              <w:bottom w:val="single" w:sz="4" w:space="0" w:color="8EA9DB"/>
              <w:right w:val="nil"/>
            </w:tcBorders>
            <w:shd w:val="clear" w:color="auto" w:fill="auto"/>
            <w:noWrap/>
            <w:vAlign w:val="bottom"/>
            <w:hideMark/>
          </w:tcPr>
          <w:p w14:paraId="1BADF21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B2D30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r>
      <w:tr w:rsidR="00AA3268" w:rsidRPr="00557893" w14:paraId="48F8A768"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2B772AA1"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5AB1AD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60314DF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D9E1F2" w:fill="D9E1F2"/>
            <w:noWrap/>
            <w:vAlign w:val="bottom"/>
            <w:hideMark/>
          </w:tcPr>
          <w:p w14:paraId="5E8A09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70A2FE9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2.18838</w:t>
            </w:r>
          </w:p>
        </w:tc>
        <w:tc>
          <w:tcPr>
            <w:tcW w:w="1120" w:type="dxa"/>
            <w:tcBorders>
              <w:top w:val="single" w:sz="4" w:space="0" w:color="8EA9DB"/>
              <w:left w:val="nil"/>
              <w:bottom w:val="single" w:sz="4" w:space="0" w:color="8EA9DB"/>
              <w:right w:val="nil"/>
            </w:tcBorders>
            <w:shd w:val="clear" w:color="D9E1F2" w:fill="D9E1F2"/>
            <w:noWrap/>
            <w:vAlign w:val="bottom"/>
            <w:hideMark/>
          </w:tcPr>
          <w:p w14:paraId="380E4D56"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0.004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7B9AB9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0.112</w:t>
            </w:r>
          </w:p>
        </w:tc>
      </w:tr>
      <w:tr w:rsidR="00AA3268" w:rsidRPr="00557893" w14:paraId="7B5BE272"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063B1BA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24A155A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5C5EA1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355A5B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6676CAA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1.423844</w:t>
            </w:r>
          </w:p>
        </w:tc>
        <w:tc>
          <w:tcPr>
            <w:tcW w:w="1120" w:type="dxa"/>
            <w:tcBorders>
              <w:top w:val="single" w:sz="4" w:space="0" w:color="8EA9DB"/>
              <w:left w:val="nil"/>
              <w:bottom w:val="single" w:sz="4" w:space="0" w:color="8EA9DB"/>
              <w:right w:val="nil"/>
            </w:tcBorders>
            <w:shd w:val="clear" w:color="auto" w:fill="auto"/>
            <w:noWrap/>
            <w:vAlign w:val="bottom"/>
            <w:hideMark/>
          </w:tcPr>
          <w:p w14:paraId="764A06E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0.151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10F753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3D3DA383"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0F0B1B77"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829550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24AF11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273" w:type="dxa"/>
            <w:tcBorders>
              <w:top w:val="single" w:sz="4" w:space="0" w:color="8EA9DB"/>
              <w:left w:val="nil"/>
              <w:bottom w:val="single" w:sz="4" w:space="0" w:color="8EA9DB"/>
              <w:right w:val="nil"/>
            </w:tcBorders>
            <w:shd w:val="clear" w:color="D9E1F2" w:fill="D9E1F2"/>
            <w:noWrap/>
            <w:vAlign w:val="bottom"/>
            <w:hideMark/>
          </w:tcPr>
          <w:p w14:paraId="6B2F26E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0AF512D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1.298919</w:t>
            </w:r>
          </w:p>
        </w:tc>
        <w:tc>
          <w:tcPr>
            <w:tcW w:w="1120" w:type="dxa"/>
            <w:tcBorders>
              <w:top w:val="single" w:sz="4" w:space="0" w:color="8EA9DB"/>
              <w:left w:val="nil"/>
              <w:bottom w:val="single" w:sz="4" w:space="0" w:color="8EA9DB"/>
              <w:right w:val="nil"/>
            </w:tcBorders>
            <w:shd w:val="clear" w:color="D9E1F2" w:fill="D9E1F2"/>
            <w:noWrap/>
            <w:vAlign w:val="bottom"/>
            <w:hideMark/>
          </w:tcPr>
          <w:p w14:paraId="76E073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BAFAA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247E6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00B6A8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140" w:type="dxa"/>
            <w:tcBorders>
              <w:top w:val="single" w:sz="4" w:space="0" w:color="8EA9DB"/>
              <w:left w:val="nil"/>
              <w:bottom w:val="single" w:sz="4" w:space="0" w:color="8EA9DB"/>
              <w:right w:val="nil"/>
            </w:tcBorders>
            <w:shd w:val="clear" w:color="auto" w:fill="auto"/>
            <w:noWrap/>
            <w:vAlign w:val="bottom"/>
            <w:hideMark/>
          </w:tcPr>
          <w:p w14:paraId="7A752850"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7B987F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273" w:type="dxa"/>
            <w:tcBorders>
              <w:top w:val="single" w:sz="4" w:space="0" w:color="8EA9DB"/>
              <w:left w:val="nil"/>
              <w:bottom w:val="single" w:sz="4" w:space="0" w:color="8EA9DB"/>
              <w:right w:val="nil"/>
            </w:tcBorders>
            <w:shd w:val="clear" w:color="auto" w:fill="auto"/>
            <w:noWrap/>
            <w:vAlign w:val="bottom"/>
            <w:hideMark/>
          </w:tcPr>
          <w:p w14:paraId="245A492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36B462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0.930467</w:t>
            </w:r>
          </w:p>
        </w:tc>
        <w:tc>
          <w:tcPr>
            <w:tcW w:w="1120" w:type="dxa"/>
            <w:tcBorders>
              <w:top w:val="single" w:sz="4" w:space="0" w:color="8EA9DB"/>
              <w:left w:val="nil"/>
              <w:bottom w:val="single" w:sz="4" w:space="0" w:color="8EA9DB"/>
              <w:right w:val="nil"/>
            </w:tcBorders>
            <w:shd w:val="clear" w:color="auto" w:fill="auto"/>
            <w:noWrap/>
            <w:vAlign w:val="bottom"/>
            <w:hideMark/>
          </w:tcPr>
          <w:p w14:paraId="4122C8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0.544</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6E83AA2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0.662261</w:t>
            </w:r>
          </w:p>
        </w:tc>
      </w:tr>
      <w:tr w:rsidR="00AA3268" w:rsidRPr="00557893" w14:paraId="3514E6C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2F1116C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DA4557E"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D9E1F2" w:fill="D9E1F2"/>
            <w:noWrap/>
            <w:vAlign w:val="bottom"/>
            <w:hideMark/>
          </w:tcPr>
          <w:p w14:paraId="6470A4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D9E1F2" w:fill="D9E1F2"/>
            <w:noWrap/>
            <w:vAlign w:val="bottom"/>
            <w:hideMark/>
          </w:tcPr>
          <w:p w14:paraId="505A37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30109DF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1.256066</w:t>
            </w:r>
          </w:p>
        </w:tc>
        <w:tc>
          <w:tcPr>
            <w:tcW w:w="1120" w:type="dxa"/>
            <w:tcBorders>
              <w:top w:val="single" w:sz="4" w:space="0" w:color="8EA9DB"/>
              <w:left w:val="nil"/>
              <w:bottom w:val="single" w:sz="4" w:space="0" w:color="8EA9DB"/>
              <w:right w:val="nil"/>
            </w:tcBorders>
            <w:shd w:val="clear" w:color="D9E1F2" w:fill="D9E1F2"/>
            <w:noWrap/>
            <w:vAlign w:val="bottom"/>
            <w:hideMark/>
          </w:tcPr>
          <w:p w14:paraId="0889E7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D7D258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69837894"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7DE77354"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33405F7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auto" w:fill="auto"/>
            <w:noWrap/>
            <w:vAlign w:val="bottom"/>
            <w:hideMark/>
          </w:tcPr>
          <w:p w14:paraId="479A4A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auto" w:fill="auto"/>
            <w:noWrap/>
            <w:vAlign w:val="bottom"/>
            <w:hideMark/>
          </w:tcPr>
          <w:p w14:paraId="05303D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6B6D8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1.181207</w:t>
            </w:r>
          </w:p>
        </w:tc>
        <w:tc>
          <w:tcPr>
            <w:tcW w:w="1120" w:type="dxa"/>
            <w:tcBorders>
              <w:top w:val="single" w:sz="4" w:space="0" w:color="8EA9DB"/>
              <w:left w:val="nil"/>
              <w:bottom w:val="single" w:sz="4" w:space="0" w:color="8EA9DB"/>
              <w:right w:val="nil"/>
            </w:tcBorders>
            <w:shd w:val="clear" w:color="auto" w:fill="auto"/>
            <w:noWrap/>
            <w:vAlign w:val="bottom"/>
            <w:hideMark/>
          </w:tcPr>
          <w:p w14:paraId="4FA1D3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0E4789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0.49525</w:t>
            </w:r>
          </w:p>
        </w:tc>
      </w:tr>
      <w:tr w:rsidR="00AA3268" w:rsidRPr="00557893" w14:paraId="597AAA2B"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3B5AF09"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C08F4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1E92820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D9E1F2" w:fill="D9E1F2"/>
            <w:noWrap/>
            <w:vAlign w:val="bottom"/>
            <w:hideMark/>
          </w:tcPr>
          <w:p w14:paraId="7593FB6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492047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120" w:type="dxa"/>
            <w:tcBorders>
              <w:top w:val="single" w:sz="4" w:space="0" w:color="8EA9DB"/>
              <w:left w:val="nil"/>
              <w:bottom w:val="single" w:sz="4" w:space="0" w:color="8EA9DB"/>
              <w:right w:val="nil"/>
            </w:tcBorders>
            <w:shd w:val="clear" w:color="D9E1F2" w:fill="D9E1F2"/>
            <w:noWrap/>
            <w:vAlign w:val="bottom"/>
            <w:hideMark/>
          </w:tcPr>
          <w:p w14:paraId="765A624D"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047A0E1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45A31667"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1DF277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78F9ACA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1D61C49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273" w:type="dxa"/>
            <w:tcBorders>
              <w:top w:val="single" w:sz="4" w:space="0" w:color="8EA9DB"/>
              <w:left w:val="nil"/>
              <w:bottom w:val="single" w:sz="4" w:space="0" w:color="8EA9DB"/>
              <w:right w:val="nil"/>
            </w:tcBorders>
            <w:shd w:val="clear" w:color="auto" w:fill="auto"/>
            <w:noWrap/>
            <w:vAlign w:val="bottom"/>
            <w:hideMark/>
          </w:tcPr>
          <w:p w14:paraId="4ABF65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B9CB31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1.27413</w:t>
            </w:r>
          </w:p>
        </w:tc>
        <w:tc>
          <w:tcPr>
            <w:tcW w:w="1120" w:type="dxa"/>
            <w:tcBorders>
              <w:top w:val="single" w:sz="4" w:space="0" w:color="8EA9DB"/>
              <w:left w:val="nil"/>
              <w:bottom w:val="single" w:sz="4" w:space="0" w:color="8EA9DB"/>
              <w:right w:val="nil"/>
            </w:tcBorders>
            <w:shd w:val="clear" w:color="auto" w:fill="auto"/>
            <w:noWrap/>
            <w:vAlign w:val="bottom"/>
            <w:hideMark/>
          </w:tcPr>
          <w:p w14:paraId="358EC3C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40F9A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E2D6A9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1C9F477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258620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259077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273" w:type="dxa"/>
            <w:tcBorders>
              <w:top w:val="single" w:sz="4" w:space="0" w:color="8EA9DB"/>
              <w:left w:val="nil"/>
              <w:bottom w:val="single" w:sz="4" w:space="0" w:color="8EA9DB"/>
              <w:right w:val="nil"/>
            </w:tcBorders>
            <w:shd w:val="clear" w:color="D9E1F2" w:fill="D9E1F2"/>
            <w:noWrap/>
            <w:vAlign w:val="bottom"/>
            <w:hideMark/>
          </w:tcPr>
          <w:p w14:paraId="3240208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12B8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120" w:type="dxa"/>
            <w:tcBorders>
              <w:top w:val="single" w:sz="4" w:space="0" w:color="8EA9DB"/>
              <w:left w:val="nil"/>
              <w:bottom w:val="single" w:sz="4" w:space="0" w:color="8EA9DB"/>
              <w:right w:val="nil"/>
            </w:tcBorders>
            <w:shd w:val="clear" w:color="D9E1F2" w:fill="D9E1F2"/>
            <w:noWrap/>
            <w:vAlign w:val="bottom"/>
            <w:hideMark/>
          </w:tcPr>
          <w:p w14:paraId="5F342DD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0.037</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6FCEDE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31A5D89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F5EF66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140" w:type="dxa"/>
            <w:tcBorders>
              <w:top w:val="single" w:sz="4" w:space="0" w:color="8EA9DB"/>
              <w:left w:val="nil"/>
              <w:bottom w:val="single" w:sz="4" w:space="0" w:color="8EA9DB"/>
              <w:right w:val="nil"/>
            </w:tcBorders>
            <w:shd w:val="clear" w:color="auto" w:fill="auto"/>
            <w:noWrap/>
            <w:vAlign w:val="bottom"/>
            <w:hideMark/>
          </w:tcPr>
          <w:p w14:paraId="591F954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2BAE7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273" w:type="dxa"/>
            <w:tcBorders>
              <w:top w:val="single" w:sz="4" w:space="0" w:color="8EA9DB"/>
              <w:left w:val="nil"/>
              <w:bottom w:val="single" w:sz="4" w:space="0" w:color="8EA9DB"/>
              <w:right w:val="nil"/>
            </w:tcBorders>
            <w:shd w:val="clear" w:color="auto" w:fill="auto"/>
            <w:noWrap/>
            <w:vAlign w:val="bottom"/>
            <w:hideMark/>
          </w:tcPr>
          <w:p w14:paraId="606553E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A51DF3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1.246876</w:t>
            </w:r>
          </w:p>
        </w:tc>
        <w:tc>
          <w:tcPr>
            <w:tcW w:w="1120" w:type="dxa"/>
            <w:tcBorders>
              <w:top w:val="single" w:sz="4" w:space="0" w:color="8EA9DB"/>
              <w:left w:val="nil"/>
              <w:bottom w:val="single" w:sz="4" w:space="0" w:color="8EA9DB"/>
              <w:right w:val="nil"/>
            </w:tcBorders>
            <w:shd w:val="clear" w:color="auto" w:fill="auto"/>
            <w:noWrap/>
            <w:vAlign w:val="bottom"/>
            <w:hideMark/>
          </w:tcPr>
          <w:p w14:paraId="21ED810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F7B8B9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E08C1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274264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CED357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D9E1F2" w:fill="D9E1F2"/>
            <w:noWrap/>
            <w:vAlign w:val="bottom"/>
            <w:hideMark/>
          </w:tcPr>
          <w:p w14:paraId="33287DC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D9E1F2" w:fill="D9E1F2"/>
            <w:noWrap/>
            <w:vAlign w:val="bottom"/>
            <w:hideMark/>
          </w:tcPr>
          <w:p w14:paraId="336F1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483549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0.752686</w:t>
            </w:r>
          </w:p>
        </w:tc>
        <w:tc>
          <w:tcPr>
            <w:tcW w:w="1120" w:type="dxa"/>
            <w:tcBorders>
              <w:top w:val="single" w:sz="4" w:space="0" w:color="8EA9DB"/>
              <w:left w:val="nil"/>
              <w:bottom w:val="single" w:sz="4" w:space="0" w:color="8EA9DB"/>
              <w:right w:val="nil"/>
            </w:tcBorders>
            <w:shd w:val="clear" w:color="D9E1F2" w:fill="D9E1F2"/>
            <w:noWrap/>
            <w:vAlign w:val="bottom"/>
            <w:hideMark/>
          </w:tcPr>
          <w:p w14:paraId="3F510A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0.715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30D36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B3F9F94"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D6AF445"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6B29D17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auto" w:fill="auto"/>
            <w:noWrap/>
            <w:vAlign w:val="bottom"/>
            <w:hideMark/>
          </w:tcPr>
          <w:p w14:paraId="3E555FE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6C4CF8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5FD53A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1.375532</w:t>
            </w:r>
          </w:p>
        </w:tc>
        <w:tc>
          <w:tcPr>
            <w:tcW w:w="1120" w:type="dxa"/>
            <w:tcBorders>
              <w:top w:val="single" w:sz="4" w:space="0" w:color="8EA9DB"/>
              <w:left w:val="nil"/>
              <w:bottom w:val="single" w:sz="4" w:space="0" w:color="8EA9DB"/>
              <w:right w:val="nil"/>
            </w:tcBorders>
            <w:shd w:val="clear" w:color="auto" w:fill="auto"/>
            <w:noWrap/>
            <w:vAlign w:val="bottom"/>
            <w:hideMark/>
          </w:tcPr>
          <w:p w14:paraId="123DC54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66C629D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DF0EA8D"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2D9CA6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6835C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D9E1F2" w:fill="D9E1F2"/>
            <w:noWrap/>
            <w:vAlign w:val="bottom"/>
            <w:hideMark/>
          </w:tcPr>
          <w:p w14:paraId="733AD1E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c>
          <w:tcPr>
            <w:tcW w:w="1273" w:type="dxa"/>
            <w:tcBorders>
              <w:top w:val="single" w:sz="4" w:space="0" w:color="8EA9DB"/>
              <w:left w:val="nil"/>
              <w:bottom w:val="single" w:sz="4" w:space="0" w:color="8EA9DB"/>
              <w:right w:val="nil"/>
            </w:tcBorders>
            <w:shd w:val="clear" w:color="D9E1F2" w:fill="D9E1F2"/>
            <w:noWrap/>
            <w:vAlign w:val="bottom"/>
            <w:hideMark/>
          </w:tcPr>
          <w:p w14:paraId="329358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59A48E3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1.293054</w:t>
            </w:r>
          </w:p>
        </w:tc>
        <w:tc>
          <w:tcPr>
            <w:tcW w:w="1120" w:type="dxa"/>
            <w:tcBorders>
              <w:top w:val="single" w:sz="4" w:space="0" w:color="8EA9DB"/>
              <w:left w:val="nil"/>
              <w:bottom w:val="single" w:sz="4" w:space="0" w:color="8EA9DB"/>
              <w:right w:val="nil"/>
            </w:tcBorders>
            <w:shd w:val="clear" w:color="D9E1F2" w:fill="D9E1F2"/>
            <w:noWrap/>
            <w:vAlign w:val="bottom"/>
            <w:hideMark/>
          </w:tcPr>
          <w:p w14:paraId="18F07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B44EA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40D7C3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1E631DE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5B7E27E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11CE1A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273" w:type="dxa"/>
            <w:tcBorders>
              <w:top w:val="single" w:sz="4" w:space="0" w:color="8EA9DB"/>
              <w:left w:val="nil"/>
              <w:bottom w:val="single" w:sz="4" w:space="0" w:color="8EA9DB"/>
              <w:right w:val="nil"/>
            </w:tcBorders>
            <w:shd w:val="clear" w:color="auto" w:fill="auto"/>
            <w:noWrap/>
            <w:vAlign w:val="bottom"/>
            <w:hideMark/>
          </w:tcPr>
          <w:p w14:paraId="2AD84F9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77324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0.75842</w:t>
            </w:r>
          </w:p>
        </w:tc>
        <w:tc>
          <w:tcPr>
            <w:tcW w:w="1120" w:type="dxa"/>
            <w:tcBorders>
              <w:top w:val="single" w:sz="4" w:space="0" w:color="8EA9DB"/>
              <w:left w:val="nil"/>
              <w:bottom w:val="single" w:sz="4" w:space="0" w:color="8EA9DB"/>
              <w:right w:val="nil"/>
            </w:tcBorders>
            <w:shd w:val="clear" w:color="auto" w:fill="auto"/>
            <w:noWrap/>
            <w:vAlign w:val="bottom"/>
            <w:hideMark/>
          </w:tcPr>
          <w:p w14:paraId="274F4D3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851C5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722102C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46243DB"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140" w:type="dxa"/>
            <w:tcBorders>
              <w:top w:val="single" w:sz="4" w:space="0" w:color="8EA9DB"/>
              <w:left w:val="nil"/>
              <w:bottom w:val="single" w:sz="4" w:space="0" w:color="8EA9DB"/>
              <w:right w:val="nil"/>
            </w:tcBorders>
            <w:shd w:val="clear" w:color="D9E1F2" w:fill="D9E1F2"/>
            <w:noWrap/>
            <w:vAlign w:val="bottom"/>
            <w:hideMark/>
          </w:tcPr>
          <w:p w14:paraId="78D2238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D9E1F2" w:fill="D9E1F2"/>
            <w:noWrap/>
            <w:vAlign w:val="bottom"/>
            <w:hideMark/>
          </w:tcPr>
          <w:p w14:paraId="30A95B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273" w:type="dxa"/>
            <w:tcBorders>
              <w:top w:val="single" w:sz="4" w:space="0" w:color="8EA9DB"/>
              <w:left w:val="nil"/>
              <w:bottom w:val="single" w:sz="4" w:space="0" w:color="8EA9DB"/>
              <w:right w:val="nil"/>
            </w:tcBorders>
            <w:shd w:val="clear" w:color="D9E1F2" w:fill="D9E1F2"/>
            <w:noWrap/>
            <w:vAlign w:val="bottom"/>
            <w:hideMark/>
          </w:tcPr>
          <w:p w14:paraId="6C2D70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2644BAF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0.668536</w:t>
            </w:r>
          </w:p>
        </w:tc>
        <w:tc>
          <w:tcPr>
            <w:tcW w:w="1120" w:type="dxa"/>
            <w:tcBorders>
              <w:top w:val="single" w:sz="4" w:space="0" w:color="8EA9DB"/>
              <w:left w:val="nil"/>
              <w:bottom w:val="single" w:sz="4" w:space="0" w:color="8EA9DB"/>
              <w:right w:val="nil"/>
            </w:tcBorders>
            <w:shd w:val="clear" w:color="D9E1F2" w:fill="D9E1F2"/>
            <w:noWrap/>
            <w:vAlign w:val="bottom"/>
            <w:hideMark/>
          </w:tcPr>
          <w:p w14:paraId="35C5E12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035BC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CAEFBE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77736CD8"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222386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auto" w:fill="auto"/>
            <w:noWrap/>
            <w:vAlign w:val="bottom"/>
            <w:hideMark/>
          </w:tcPr>
          <w:p w14:paraId="47E3AD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273" w:type="dxa"/>
            <w:tcBorders>
              <w:top w:val="single" w:sz="4" w:space="0" w:color="8EA9DB"/>
              <w:left w:val="nil"/>
              <w:bottom w:val="single" w:sz="4" w:space="0" w:color="8EA9DB"/>
              <w:right w:val="nil"/>
            </w:tcBorders>
            <w:shd w:val="clear" w:color="auto" w:fill="auto"/>
            <w:noWrap/>
            <w:vAlign w:val="bottom"/>
            <w:hideMark/>
          </w:tcPr>
          <w:p w14:paraId="048057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AAAD3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1.480112</w:t>
            </w:r>
          </w:p>
        </w:tc>
        <w:tc>
          <w:tcPr>
            <w:tcW w:w="1120" w:type="dxa"/>
            <w:tcBorders>
              <w:top w:val="single" w:sz="4" w:space="0" w:color="8EA9DB"/>
              <w:left w:val="nil"/>
              <w:bottom w:val="single" w:sz="4" w:space="0" w:color="8EA9DB"/>
              <w:right w:val="nil"/>
            </w:tcBorders>
            <w:shd w:val="clear" w:color="auto" w:fill="auto"/>
            <w:noWrap/>
            <w:vAlign w:val="bottom"/>
            <w:hideMark/>
          </w:tcPr>
          <w:p w14:paraId="168844F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04CA37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F42CC2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003F69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317AE8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D9E1F2" w:fill="D9E1F2"/>
            <w:noWrap/>
            <w:vAlign w:val="bottom"/>
            <w:hideMark/>
          </w:tcPr>
          <w:p w14:paraId="6E8E9F2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273" w:type="dxa"/>
            <w:tcBorders>
              <w:top w:val="single" w:sz="4" w:space="0" w:color="8EA9DB"/>
              <w:left w:val="nil"/>
              <w:bottom w:val="single" w:sz="4" w:space="0" w:color="8EA9DB"/>
              <w:right w:val="nil"/>
            </w:tcBorders>
            <w:shd w:val="clear" w:color="D9E1F2" w:fill="D9E1F2"/>
            <w:noWrap/>
            <w:vAlign w:val="bottom"/>
            <w:hideMark/>
          </w:tcPr>
          <w:p w14:paraId="707C3A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8D404D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0.962173</w:t>
            </w:r>
          </w:p>
        </w:tc>
        <w:tc>
          <w:tcPr>
            <w:tcW w:w="1120" w:type="dxa"/>
            <w:tcBorders>
              <w:top w:val="single" w:sz="4" w:space="0" w:color="8EA9DB"/>
              <w:left w:val="nil"/>
              <w:bottom w:val="single" w:sz="4" w:space="0" w:color="8EA9DB"/>
              <w:right w:val="nil"/>
            </w:tcBorders>
            <w:shd w:val="clear" w:color="D9E1F2" w:fill="D9E1F2"/>
            <w:noWrap/>
            <w:vAlign w:val="bottom"/>
            <w:hideMark/>
          </w:tcPr>
          <w:p w14:paraId="28CB7B1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0.497</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13EBF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62D28D3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09E00C7"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0890B6A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32BAD3E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4460B6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D3D04A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0.937973</w:t>
            </w:r>
          </w:p>
        </w:tc>
        <w:tc>
          <w:tcPr>
            <w:tcW w:w="1120" w:type="dxa"/>
            <w:tcBorders>
              <w:top w:val="single" w:sz="4" w:space="0" w:color="8EA9DB"/>
              <w:left w:val="nil"/>
              <w:bottom w:val="single" w:sz="4" w:space="0" w:color="8EA9DB"/>
              <w:right w:val="nil"/>
            </w:tcBorders>
            <w:shd w:val="clear" w:color="auto" w:fill="auto"/>
            <w:noWrap/>
            <w:vAlign w:val="bottom"/>
            <w:hideMark/>
          </w:tcPr>
          <w:p w14:paraId="38E84C1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42BCDF6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342AB9AC"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27F5B6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140" w:type="dxa"/>
            <w:tcBorders>
              <w:top w:val="single" w:sz="4" w:space="0" w:color="8EA9DB"/>
              <w:left w:val="nil"/>
              <w:bottom w:val="single" w:sz="4" w:space="0" w:color="8EA9DB"/>
              <w:right w:val="nil"/>
            </w:tcBorders>
            <w:shd w:val="clear" w:color="D9E1F2" w:fill="D9E1F2"/>
            <w:noWrap/>
            <w:vAlign w:val="bottom"/>
            <w:hideMark/>
          </w:tcPr>
          <w:p w14:paraId="2AE3618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702063D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w:t>
            </w:r>
          </w:p>
        </w:tc>
        <w:tc>
          <w:tcPr>
            <w:tcW w:w="1273" w:type="dxa"/>
            <w:tcBorders>
              <w:top w:val="single" w:sz="4" w:space="0" w:color="8EA9DB"/>
              <w:left w:val="nil"/>
              <w:bottom w:val="single" w:sz="4" w:space="0" w:color="8EA9DB"/>
              <w:right w:val="nil"/>
            </w:tcBorders>
            <w:shd w:val="clear" w:color="D9E1F2" w:fill="D9E1F2"/>
            <w:noWrap/>
            <w:vAlign w:val="bottom"/>
            <w:hideMark/>
          </w:tcPr>
          <w:p w14:paraId="25A2D7A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733792C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1.341236</w:t>
            </w:r>
          </w:p>
        </w:tc>
        <w:tc>
          <w:tcPr>
            <w:tcW w:w="1120" w:type="dxa"/>
            <w:tcBorders>
              <w:top w:val="single" w:sz="4" w:space="0" w:color="8EA9DB"/>
              <w:left w:val="nil"/>
              <w:bottom w:val="single" w:sz="4" w:space="0" w:color="8EA9DB"/>
              <w:right w:val="nil"/>
            </w:tcBorders>
            <w:shd w:val="clear" w:color="D9E1F2" w:fill="D9E1F2"/>
            <w:noWrap/>
            <w:vAlign w:val="bottom"/>
            <w:hideMark/>
          </w:tcPr>
          <w:p w14:paraId="3605F0B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CEFBC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58F12199"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6621D3F9"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3ACDE5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07DCE00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3F8A9A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358B7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0.948109</w:t>
            </w:r>
          </w:p>
        </w:tc>
        <w:tc>
          <w:tcPr>
            <w:tcW w:w="1120" w:type="dxa"/>
            <w:tcBorders>
              <w:top w:val="single" w:sz="4" w:space="0" w:color="8EA9DB"/>
              <w:left w:val="nil"/>
              <w:bottom w:val="single" w:sz="4" w:space="0" w:color="8EA9DB"/>
              <w:right w:val="nil"/>
            </w:tcBorders>
            <w:shd w:val="clear" w:color="auto" w:fill="auto"/>
            <w:noWrap/>
            <w:vAlign w:val="bottom"/>
            <w:hideMark/>
          </w:tcPr>
          <w:p w14:paraId="3D90B28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0.513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31DCA9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2C40AD0A"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5A2CD6A"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41AF256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773A24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0C990A0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623132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0.736638</w:t>
            </w:r>
          </w:p>
        </w:tc>
        <w:tc>
          <w:tcPr>
            <w:tcW w:w="1120" w:type="dxa"/>
            <w:tcBorders>
              <w:top w:val="single" w:sz="4" w:space="0" w:color="8EA9DB"/>
              <w:left w:val="nil"/>
              <w:bottom w:val="single" w:sz="4" w:space="0" w:color="8EA9DB"/>
              <w:right w:val="nil"/>
            </w:tcBorders>
            <w:shd w:val="clear" w:color="D9E1F2" w:fill="D9E1F2"/>
            <w:noWrap/>
            <w:vAlign w:val="bottom"/>
            <w:hideMark/>
          </w:tcPr>
          <w:p w14:paraId="6AA279C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626095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D1CF72B"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83B241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140" w:type="dxa"/>
            <w:tcBorders>
              <w:top w:val="single" w:sz="4" w:space="0" w:color="8EA9DB"/>
              <w:left w:val="nil"/>
              <w:bottom w:val="single" w:sz="4" w:space="0" w:color="8EA9DB"/>
              <w:right w:val="nil"/>
            </w:tcBorders>
            <w:shd w:val="clear" w:color="auto" w:fill="auto"/>
            <w:noWrap/>
            <w:vAlign w:val="bottom"/>
            <w:hideMark/>
          </w:tcPr>
          <w:p w14:paraId="1FE4367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110A17E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4B42990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54F5ABA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2.05015</w:t>
            </w:r>
          </w:p>
        </w:tc>
        <w:tc>
          <w:tcPr>
            <w:tcW w:w="1120" w:type="dxa"/>
            <w:tcBorders>
              <w:top w:val="single" w:sz="4" w:space="0" w:color="8EA9DB"/>
              <w:left w:val="nil"/>
              <w:bottom w:val="single" w:sz="4" w:space="0" w:color="8EA9DB"/>
              <w:right w:val="nil"/>
            </w:tcBorders>
            <w:shd w:val="clear" w:color="auto" w:fill="auto"/>
            <w:noWrap/>
            <w:vAlign w:val="bottom"/>
            <w:hideMark/>
          </w:tcPr>
          <w:p w14:paraId="6FC65CF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0.012</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7EA28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0.168</w:t>
            </w:r>
          </w:p>
        </w:tc>
      </w:tr>
      <w:tr w:rsidR="00AA3268" w:rsidRPr="00557893" w14:paraId="334A44A2"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B43213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95DE05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417568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503664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51B265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120" w:type="dxa"/>
            <w:tcBorders>
              <w:top w:val="single" w:sz="4" w:space="0" w:color="8EA9DB"/>
              <w:left w:val="nil"/>
              <w:bottom w:val="single" w:sz="4" w:space="0" w:color="8EA9DB"/>
              <w:right w:val="nil"/>
            </w:tcBorders>
            <w:shd w:val="clear" w:color="D9E1F2" w:fill="D9E1F2"/>
            <w:noWrap/>
            <w:vAlign w:val="bottom"/>
            <w:hideMark/>
          </w:tcPr>
          <w:p w14:paraId="43F6E5D9"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0.061</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1DC80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286E05E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337DA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140" w:type="dxa"/>
            <w:tcBorders>
              <w:top w:val="single" w:sz="4" w:space="0" w:color="8EA9DB"/>
              <w:left w:val="nil"/>
              <w:bottom w:val="single" w:sz="4" w:space="0" w:color="8EA9DB"/>
              <w:right w:val="nil"/>
            </w:tcBorders>
            <w:shd w:val="clear" w:color="auto" w:fill="auto"/>
            <w:noWrap/>
            <w:vAlign w:val="bottom"/>
            <w:hideMark/>
          </w:tcPr>
          <w:p w14:paraId="50C791E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13347C5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273" w:type="dxa"/>
            <w:tcBorders>
              <w:top w:val="single" w:sz="4" w:space="0" w:color="8EA9DB"/>
              <w:left w:val="nil"/>
              <w:bottom w:val="single" w:sz="4" w:space="0" w:color="8EA9DB"/>
              <w:right w:val="nil"/>
            </w:tcBorders>
            <w:shd w:val="clear" w:color="auto" w:fill="auto"/>
            <w:noWrap/>
            <w:vAlign w:val="bottom"/>
            <w:hideMark/>
          </w:tcPr>
          <w:p w14:paraId="5F921AD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031DC8F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0.975751</w:t>
            </w:r>
          </w:p>
        </w:tc>
        <w:tc>
          <w:tcPr>
            <w:tcW w:w="1120" w:type="dxa"/>
            <w:tcBorders>
              <w:top w:val="single" w:sz="4" w:space="0" w:color="8EA9DB"/>
              <w:left w:val="nil"/>
              <w:bottom w:val="single" w:sz="4" w:space="0" w:color="8EA9DB"/>
              <w:right w:val="nil"/>
            </w:tcBorders>
            <w:shd w:val="clear" w:color="auto" w:fill="auto"/>
            <w:noWrap/>
            <w:vAlign w:val="bottom"/>
            <w:hideMark/>
          </w:tcPr>
          <w:p w14:paraId="28B43B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55E2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bl>
    <w:p w14:paraId="50946FB5" w14:textId="77777777" w:rsidR="00AA3268" w:rsidRPr="00557893" w:rsidRDefault="00AA3268" w:rsidP="00557893">
      <w:pPr>
        <w:jc w:val="both"/>
        <w:rPr>
          <w:rFonts w:ascii="Times New Roman" w:hAnsi="Times New Roman" w:cs="Times New Roman"/>
          <w:sz w:val="24"/>
          <w:szCs w:val="24"/>
        </w:rPr>
      </w:pPr>
    </w:p>
    <w:p w14:paraId="323E50FB" w14:textId="3D8960E2" w:rsidR="00AA3268"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85</w:t>
      </w:r>
      <w:r w:rsidRPr="00557893">
        <w:rPr>
          <w:rFonts w:ascii="Times New Roman" w:hAnsi="Times New Roman" w:cs="Times New Roman"/>
          <w:bCs/>
          <w:sz w:val="24"/>
          <w:szCs w:val="24"/>
        </w:rPr>
        <w:t>.</w:t>
      </w:r>
      <w:proofErr w:type="gramEnd"/>
      <w:r w:rsidR="00AA3268" w:rsidRPr="00557893">
        <w:rPr>
          <w:rFonts w:ascii="Times New Roman" w:hAnsi="Times New Roman" w:cs="Times New Roman"/>
          <w:sz w:val="24"/>
          <w:szCs w:val="24"/>
        </w:rPr>
        <w:t xml:space="preserve"> This table shows the statistical analysis done with PERMANOVA and the location category</w:t>
      </w:r>
      <w:r w:rsidR="00986F61" w:rsidRPr="00557893">
        <w:rPr>
          <w:rFonts w:ascii="Times New Roman" w:hAnsi="Times New Roman" w:cs="Times New Roman"/>
          <w:sz w:val="24"/>
          <w:szCs w:val="24"/>
        </w:rPr>
        <w:t xml:space="preserve"> by individual groupings.</w:t>
      </w:r>
    </w:p>
    <w:p w14:paraId="1412FED4" w14:textId="77777777" w:rsidR="00AA3268" w:rsidRPr="00557893" w:rsidRDefault="00AA3268" w:rsidP="00557893">
      <w:pPr>
        <w:jc w:val="both"/>
        <w:rPr>
          <w:rFonts w:ascii="Times New Roman" w:hAnsi="Times New Roman" w:cs="Times New Roman"/>
          <w:sz w:val="24"/>
          <w:szCs w:val="24"/>
        </w:rPr>
      </w:pPr>
    </w:p>
    <w:p w14:paraId="5D280939" w14:textId="77777777" w:rsidR="00AA3268" w:rsidRPr="00557893" w:rsidRDefault="00AA3268" w:rsidP="00557893">
      <w:pPr>
        <w:jc w:val="both"/>
        <w:rPr>
          <w:rFonts w:ascii="Times New Roman" w:hAnsi="Times New Roman" w:cs="Times New Roman"/>
          <w:sz w:val="24"/>
          <w:szCs w:val="24"/>
        </w:rPr>
      </w:pPr>
    </w:p>
    <w:p w14:paraId="606AB978" w14:textId="37C6B5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38DAF8F1">
          <v:shape id="_x0000_i1044" type="#_x0000_t75" style="width:229.6pt;height:171.85pt" o:ole="">
            <v:imagedata r:id="rId126" o:title=""/>
          </v:shape>
          <o:OLEObject Type="Embed" ProgID="AcroExch.Document.DC" ShapeID="_x0000_i1044" DrawAspect="Content" ObjectID="_1668240083" r:id="rId127"/>
        </w:object>
      </w:r>
    </w:p>
    <w:p w14:paraId="1D77833A" w14:textId="1EC11127" w:rsidR="00CF3393"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86</w:t>
      </w:r>
      <w:r w:rsidRPr="00821F29">
        <w:rPr>
          <w:rFonts w:ascii="Times New Roman" w:hAnsi="Times New Roman" w:cs="Times New Roman"/>
          <w:b/>
          <w:sz w:val="24"/>
          <w:szCs w:val="24"/>
        </w:rPr>
        <w:t>.</w:t>
      </w:r>
      <w:r w:rsidR="00CF3393"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00CF3393" w:rsidRPr="00557893">
        <w:rPr>
          <w:rFonts w:ascii="Times New Roman" w:hAnsi="Times New Roman" w:cs="Times New Roman"/>
          <w:sz w:val="24"/>
          <w:szCs w:val="24"/>
        </w:rPr>
        <w:t>within the location category and East.</w:t>
      </w:r>
    </w:p>
    <w:p w14:paraId="26C784A2" w14:textId="699B1E7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C9E774A">
          <v:shape id="_x0000_i1045" type="#_x0000_t75" style="width:256.1pt;height:192.25pt" o:ole="">
            <v:imagedata r:id="rId128" o:title=""/>
          </v:shape>
          <o:OLEObject Type="Embed" ProgID="AcroExch.Document.DC" ShapeID="_x0000_i1045" DrawAspect="Content" ObjectID="_1668240084" r:id="rId129"/>
        </w:object>
      </w:r>
    </w:p>
    <w:p w14:paraId="7AC2F3B5" w14:textId="3A8ABFF7"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87</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North.</w:t>
      </w:r>
    </w:p>
    <w:p w14:paraId="49C64DBF" w14:textId="7CC1D08D" w:rsidR="00CF3393" w:rsidRPr="00557893" w:rsidRDefault="00CF3393" w:rsidP="00557893">
      <w:pPr>
        <w:jc w:val="both"/>
        <w:rPr>
          <w:rFonts w:ascii="Times New Roman" w:hAnsi="Times New Roman" w:cs="Times New Roman"/>
          <w:sz w:val="24"/>
          <w:szCs w:val="24"/>
        </w:rPr>
      </w:pPr>
    </w:p>
    <w:p w14:paraId="326AAE5B" w14:textId="77777777" w:rsidR="00EF4F90" w:rsidRPr="00557893" w:rsidRDefault="00EF4F90" w:rsidP="00557893">
      <w:pPr>
        <w:jc w:val="both"/>
        <w:rPr>
          <w:rFonts w:ascii="Times New Roman" w:hAnsi="Times New Roman" w:cs="Times New Roman"/>
          <w:sz w:val="24"/>
          <w:szCs w:val="24"/>
        </w:rPr>
      </w:pPr>
    </w:p>
    <w:p w14:paraId="69D593A7" w14:textId="17EEABE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663235B">
          <v:shape id="_x0000_i1046" type="#_x0000_t75" style="width:258.8pt;height:193.6pt" o:ole="">
            <v:imagedata r:id="rId130" o:title=""/>
          </v:shape>
          <o:OLEObject Type="Embed" ProgID="AcroExch.Document.DC" ShapeID="_x0000_i1046" DrawAspect="Content" ObjectID="_1668240085" r:id="rId131"/>
        </w:object>
      </w:r>
    </w:p>
    <w:p w14:paraId="3218F4C4" w14:textId="3A1E64E7"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88</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South.</w:t>
      </w:r>
    </w:p>
    <w:p w14:paraId="1D579614" w14:textId="44253696" w:rsidR="00CF3393" w:rsidRPr="00557893" w:rsidRDefault="00CF3393" w:rsidP="00557893">
      <w:pPr>
        <w:jc w:val="both"/>
        <w:rPr>
          <w:rFonts w:ascii="Times New Roman" w:hAnsi="Times New Roman" w:cs="Times New Roman"/>
          <w:sz w:val="24"/>
          <w:szCs w:val="24"/>
        </w:rPr>
      </w:pPr>
    </w:p>
    <w:p w14:paraId="62ABF09B" w14:textId="1037762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22AB97B">
          <v:shape id="_x0000_i1047" type="#_x0000_t75" style="width:276.45pt;height:207.15pt" o:ole="">
            <v:imagedata r:id="rId132" o:title=""/>
          </v:shape>
          <o:OLEObject Type="Embed" ProgID="AcroExch.Document.DC" ShapeID="_x0000_i1047" DrawAspect="Content" ObjectID="_1668240086" r:id="rId133"/>
        </w:object>
      </w:r>
    </w:p>
    <w:p w14:paraId="3ABD2E2E" w14:textId="5479B495"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89</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west.</w:t>
      </w:r>
    </w:p>
    <w:p w14:paraId="69123984" w14:textId="5B0AD632" w:rsidR="00F94F4D" w:rsidRPr="00557893" w:rsidRDefault="00F94F4D" w:rsidP="00557893">
      <w:pPr>
        <w:jc w:val="both"/>
        <w:rPr>
          <w:rFonts w:ascii="Times New Roman" w:hAnsi="Times New Roman" w:cs="Times New Roman"/>
          <w:sz w:val="24"/>
          <w:szCs w:val="24"/>
        </w:rPr>
      </w:pPr>
    </w:p>
    <w:p w14:paraId="49C825F6" w14:textId="1E653A7E" w:rsidR="00EF4F90" w:rsidRPr="00557893" w:rsidRDefault="00EF4F90" w:rsidP="00557893">
      <w:pPr>
        <w:jc w:val="both"/>
        <w:rPr>
          <w:rFonts w:ascii="Times New Roman" w:hAnsi="Times New Roman" w:cs="Times New Roman"/>
          <w:sz w:val="24"/>
          <w:szCs w:val="24"/>
        </w:rPr>
      </w:pPr>
    </w:p>
    <w:p w14:paraId="2C81AB5F" w14:textId="05982CD0" w:rsidR="00EF4F90" w:rsidRPr="00557893" w:rsidRDefault="00EF4F90" w:rsidP="00557893">
      <w:pPr>
        <w:jc w:val="both"/>
        <w:rPr>
          <w:rFonts w:ascii="Times New Roman" w:hAnsi="Times New Roman" w:cs="Times New Roman"/>
          <w:sz w:val="24"/>
          <w:szCs w:val="24"/>
        </w:rPr>
      </w:pPr>
    </w:p>
    <w:p w14:paraId="39FBDE1C" w14:textId="0E84BB01" w:rsidR="00EF4F90" w:rsidRPr="00557893" w:rsidRDefault="00EF4F90" w:rsidP="00557893">
      <w:pPr>
        <w:jc w:val="both"/>
        <w:rPr>
          <w:rFonts w:ascii="Times New Roman" w:hAnsi="Times New Roman" w:cs="Times New Roman"/>
          <w:sz w:val="24"/>
          <w:szCs w:val="24"/>
        </w:rPr>
      </w:pPr>
    </w:p>
    <w:p w14:paraId="1506DF3F" w14:textId="43AF2B1C" w:rsidR="00EF4F90" w:rsidRPr="00557893" w:rsidRDefault="00EF4F90" w:rsidP="00557893">
      <w:pPr>
        <w:jc w:val="both"/>
        <w:rPr>
          <w:rFonts w:ascii="Times New Roman" w:hAnsi="Times New Roman" w:cs="Times New Roman"/>
          <w:sz w:val="24"/>
          <w:szCs w:val="24"/>
        </w:rPr>
      </w:pPr>
    </w:p>
    <w:p w14:paraId="3215A5FE" w14:textId="038DCC6E" w:rsidR="00EF4F90" w:rsidRPr="00557893" w:rsidRDefault="00EF4F90" w:rsidP="00557893">
      <w:pPr>
        <w:jc w:val="both"/>
        <w:rPr>
          <w:rFonts w:ascii="Times New Roman" w:hAnsi="Times New Roman" w:cs="Times New Roman"/>
          <w:sz w:val="24"/>
          <w:szCs w:val="24"/>
        </w:rPr>
      </w:pPr>
    </w:p>
    <w:p w14:paraId="71E8528D" w14:textId="77777777" w:rsidR="00EF4F90" w:rsidRPr="00557893" w:rsidRDefault="00EF4F90" w:rsidP="00557893">
      <w:pPr>
        <w:jc w:val="both"/>
        <w:rPr>
          <w:rFonts w:ascii="Times New Roman" w:hAnsi="Times New Roman" w:cs="Times New Roman"/>
          <w:sz w:val="24"/>
          <w:szCs w:val="24"/>
        </w:rPr>
      </w:pPr>
    </w:p>
    <w:tbl>
      <w:tblPr>
        <w:tblW w:w="3900" w:type="dxa"/>
        <w:tblLook w:val="04A0" w:firstRow="1" w:lastRow="0" w:firstColumn="1" w:lastColumn="0" w:noHBand="0" w:noVBand="1"/>
      </w:tblPr>
      <w:tblGrid>
        <w:gridCol w:w="2380"/>
        <w:gridCol w:w="1737"/>
      </w:tblGrid>
      <w:tr w:rsidR="00F94F4D" w:rsidRPr="00557893" w14:paraId="55643A71"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4472C4" w:fill="4472C4"/>
            <w:noWrap/>
            <w:vAlign w:val="bottom"/>
            <w:hideMark/>
          </w:tcPr>
          <w:p w14:paraId="63CDDEB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6BE543B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5ABA5767"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0122F5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52800F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5A2B176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9B7F4E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13C1CD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28A7791B"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422EC10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6B13E1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r>
      <w:tr w:rsidR="00F94F4D" w:rsidRPr="00557893" w14:paraId="0370E57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BDDD39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80BB02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1.3735</w:t>
            </w:r>
          </w:p>
        </w:tc>
      </w:tr>
      <w:tr w:rsidR="00F94F4D" w:rsidRPr="00557893" w14:paraId="6398B77A"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1D20BDC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0C1D858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0.068</w:t>
            </w:r>
          </w:p>
        </w:tc>
      </w:tr>
      <w:tr w:rsidR="00F94F4D" w:rsidRPr="00557893" w14:paraId="70A6F5F9"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74C3B3E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2DAD84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A43A4EA" w14:textId="58CA63AA" w:rsidR="00F94F4D" w:rsidRPr="00557893" w:rsidRDefault="00F94F4D" w:rsidP="00557893">
      <w:pPr>
        <w:jc w:val="both"/>
        <w:rPr>
          <w:rFonts w:ascii="Times New Roman" w:hAnsi="Times New Roman" w:cs="Times New Roman"/>
          <w:sz w:val="24"/>
          <w:szCs w:val="24"/>
        </w:rPr>
      </w:pPr>
    </w:p>
    <w:p w14:paraId="675E62DF" w14:textId="2A4A5B0F" w:rsidR="00F94F4D"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9</w:t>
      </w:r>
      <w:r w:rsidR="00821F29" w:rsidRPr="00821F29">
        <w:rPr>
          <w:rFonts w:ascii="Times New Roman" w:hAnsi="Times New Roman" w:cs="Times New Roman"/>
          <w:b/>
          <w:sz w:val="24"/>
          <w:szCs w:val="24"/>
        </w:rPr>
        <w:t>0</w:t>
      </w:r>
      <w:r w:rsidRPr="00557893">
        <w:rPr>
          <w:rFonts w:ascii="Times New Roman" w:hAnsi="Times New Roman" w:cs="Times New Roman"/>
          <w:bCs/>
          <w:sz w:val="24"/>
          <w:szCs w:val="24"/>
        </w:rPr>
        <w:t>.</w:t>
      </w:r>
      <w:proofErr w:type="gramEnd"/>
      <w:r w:rsidR="00F94F4D" w:rsidRPr="00557893">
        <w:rPr>
          <w:rFonts w:ascii="Times New Roman" w:hAnsi="Times New Roman" w:cs="Times New Roman"/>
          <w:sz w:val="24"/>
          <w:szCs w:val="24"/>
        </w:rPr>
        <w:t xml:space="preserve"> This table shows the </w:t>
      </w:r>
      <w:proofErr w:type="spellStart"/>
      <w:r w:rsidR="00F94F4D" w:rsidRPr="00557893">
        <w:rPr>
          <w:rFonts w:ascii="Times New Roman" w:hAnsi="Times New Roman" w:cs="Times New Roman"/>
          <w:sz w:val="24"/>
          <w:szCs w:val="24"/>
        </w:rPr>
        <w:t>permanova</w:t>
      </w:r>
      <w:proofErr w:type="spellEnd"/>
      <w:r w:rsidR="00F94F4D" w:rsidRPr="00557893">
        <w:rPr>
          <w:rFonts w:ascii="Times New Roman" w:hAnsi="Times New Roman" w:cs="Times New Roman"/>
          <w:sz w:val="24"/>
          <w:szCs w:val="24"/>
        </w:rPr>
        <w:t xml:space="preserve"> statistical analysis done with the cardinal location category.</w:t>
      </w:r>
    </w:p>
    <w:p w14:paraId="2FB42B9A" w14:textId="77777777" w:rsidR="00F94F4D" w:rsidRPr="00557893" w:rsidRDefault="00F94F4D" w:rsidP="00557893">
      <w:pPr>
        <w:jc w:val="both"/>
        <w:rPr>
          <w:rFonts w:ascii="Times New Roman" w:hAnsi="Times New Roman" w:cs="Times New Roman"/>
          <w:sz w:val="24"/>
          <w:szCs w:val="24"/>
        </w:rPr>
      </w:pPr>
    </w:p>
    <w:tbl>
      <w:tblPr>
        <w:tblW w:w="8373" w:type="dxa"/>
        <w:tblLook w:val="04A0" w:firstRow="1" w:lastRow="0" w:firstColumn="1" w:lastColumn="0" w:noHBand="0" w:noVBand="1"/>
      </w:tblPr>
      <w:tblGrid>
        <w:gridCol w:w="1060"/>
        <w:gridCol w:w="1240"/>
        <w:gridCol w:w="1380"/>
        <w:gridCol w:w="1483"/>
        <w:gridCol w:w="1180"/>
        <w:gridCol w:w="1120"/>
        <w:gridCol w:w="1120"/>
      </w:tblGrid>
      <w:tr w:rsidR="00F94F4D" w:rsidRPr="00557893" w14:paraId="7D50C8ED"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4472C4" w:fill="4472C4"/>
            <w:noWrap/>
            <w:vAlign w:val="bottom"/>
            <w:hideMark/>
          </w:tcPr>
          <w:p w14:paraId="61350980"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240" w:type="dxa"/>
            <w:tcBorders>
              <w:top w:val="single" w:sz="4" w:space="0" w:color="8EA9DB"/>
              <w:left w:val="nil"/>
              <w:bottom w:val="single" w:sz="4" w:space="0" w:color="8EA9DB"/>
              <w:right w:val="nil"/>
            </w:tcBorders>
            <w:shd w:val="clear" w:color="4472C4" w:fill="4472C4"/>
            <w:noWrap/>
            <w:vAlign w:val="bottom"/>
            <w:hideMark/>
          </w:tcPr>
          <w:p w14:paraId="4ABA6DE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80" w:type="dxa"/>
            <w:tcBorders>
              <w:top w:val="single" w:sz="4" w:space="0" w:color="8EA9DB"/>
              <w:left w:val="nil"/>
              <w:bottom w:val="single" w:sz="4" w:space="0" w:color="8EA9DB"/>
              <w:right w:val="nil"/>
            </w:tcBorders>
            <w:shd w:val="clear" w:color="4472C4" w:fill="4472C4"/>
            <w:noWrap/>
            <w:vAlign w:val="bottom"/>
            <w:hideMark/>
          </w:tcPr>
          <w:p w14:paraId="6D183C0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273" w:type="dxa"/>
            <w:tcBorders>
              <w:top w:val="single" w:sz="4" w:space="0" w:color="8EA9DB"/>
              <w:left w:val="nil"/>
              <w:bottom w:val="single" w:sz="4" w:space="0" w:color="8EA9DB"/>
              <w:right w:val="nil"/>
            </w:tcBorders>
            <w:shd w:val="clear" w:color="4472C4" w:fill="4472C4"/>
            <w:noWrap/>
            <w:vAlign w:val="bottom"/>
            <w:hideMark/>
          </w:tcPr>
          <w:p w14:paraId="55C36F9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80" w:type="dxa"/>
            <w:tcBorders>
              <w:top w:val="single" w:sz="4" w:space="0" w:color="8EA9DB"/>
              <w:left w:val="nil"/>
              <w:bottom w:val="single" w:sz="4" w:space="0" w:color="8EA9DB"/>
              <w:right w:val="nil"/>
            </w:tcBorders>
            <w:shd w:val="clear" w:color="4472C4" w:fill="4472C4"/>
            <w:noWrap/>
            <w:vAlign w:val="bottom"/>
            <w:hideMark/>
          </w:tcPr>
          <w:p w14:paraId="459DFE81"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120" w:type="dxa"/>
            <w:tcBorders>
              <w:top w:val="single" w:sz="4" w:space="0" w:color="8EA9DB"/>
              <w:left w:val="nil"/>
              <w:bottom w:val="single" w:sz="4" w:space="0" w:color="8EA9DB"/>
              <w:right w:val="nil"/>
            </w:tcBorders>
            <w:shd w:val="clear" w:color="4472C4" w:fill="4472C4"/>
            <w:noWrap/>
            <w:vAlign w:val="bottom"/>
            <w:hideMark/>
          </w:tcPr>
          <w:p w14:paraId="5939693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0A8722D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F94F4D" w:rsidRPr="00557893" w14:paraId="12390DD5"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1F3934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East</w:t>
            </w:r>
          </w:p>
        </w:tc>
        <w:tc>
          <w:tcPr>
            <w:tcW w:w="1240" w:type="dxa"/>
            <w:tcBorders>
              <w:top w:val="single" w:sz="4" w:space="0" w:color="8EA9DB"/>
              <w:left w:val="nil"/>
              <w:bottom w:val="single" w:sz="4" w:space="0" w:color="8EA9DB"/>
              <w:right w:val="nil"/>
            </w:tcBorders>
            <w:shd w:val="clear" w:color="D9E1F2" w:fill="D9E1F2"/>
            <w:noWrap/>
            <w:vAlign w:val="bottom"/>
            <w:hideMark/>
          </w:tcPr>
          <w:p w14:paraId="70904A4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380" w:type="dxa"/>
            <w:tcBorders>
              <w:top w:val="single" w:sz="4" w:space="0" w:color="8EA9DB"/>
              <w:left w:val="nil"/>
              <w:bottom w:val="single" w:sz="4" w:space="0" w:color="8EA9DB"/>
              <w:right w:val="nil"/>
            </w:tcBorders>
            <w:shd w:val="clear" w:color="D9E1F2" w:fill="D9E1F2"/>
            <w:noWrap/>
            <w:vAlign w:val="bottom"/>
            <w:hideMark/>
          </w:tcPr>
          <w:p w14:paraId="6A7E12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w:t>
            </w:r>
          </w:p>
        </w:tc>
        <w:tc>
          <w:tcPr>
            <w:tcW w:w="1273" w:type="dxa"/>
            <w:tcBorders>
              <w:top w:val="single" w:sz="4" w:space="0" w:color="8EA9DB"/>
              <w:left w:val="nil"/>
              <w:bottom w:val="single" w:sz="4" w:space="0" w:color="8EA9DB"/>
              <w:right w:val="nil"/>
            </w:tcBorders>
            <w:shd w:val="clear" w:color="D9E1F2" w:fill="D9E1F2"/>
            <w:noWrap/>
            <w:vAlign w:val="bottom"/>
            <w:hideMark/>
          </w:tcPr>
          <w:p w14:paraId="01A5403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3B9E02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1.950922</w:t>
            </w:r>
          </w:p>
        </w:tc>
        <w:tc>
          <w:tcPr>
            <w:tcW w:w="1120" w:type="dxa"/>
            <w:tcBorders>
              <w:top w:val="single" w:sz="4" w:space="0" w:color="8EA9DB"/>
              <w:left w:val="nil"/>
              <w:bottom w:val="single" w:sz="4" w:space="0" w:color="8EA9DB"/>
              <w:right w:val="nil"/>
            </w:tcBorders>
            <w:shd w:val="clear" w:color="D9E1F2" w:fill="D9E1F2"/>
            <w:noWrap/>
            <w:vAlign w:val="bottom"/>
            <w:hideMark/>
          </w:tcPr>
          <w:p w14:paraId="37E15DB6"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BD4EA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4D4ACAD9"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1D46FD5"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auto" w:fill="auto"/>
            <w:noWrap/>
            <w:vAlign w:val="bottom"/>
            <w:hideMark/>
          </w:tcPr>
          <w:p w14:paraId="3DD314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65D393D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auto" w:fill="auto"/>
            <w:noWrap/>
            <w:vAlign w:val="bottom"/>
            <w:hideMark/>
          </w:tcPr>
          <w:p w14:paraId="00DB4B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77F65B9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120" w:type="dxa"/>
            <w:tcBorders>
              <w:top w:val="single" w:sz="4" w:space="0" w:color="8EA9DB"/>
              <w:left w:val="nil"/>
              <w:bottom w:val="single" w:sz="4" w:space="0" w:color="8EA9DB"/>
              <w:right w:val="nil"/>
            </w:tcBorders>
            <w:shd w:val="clear" w:color="auto" w:fill="auto"/>
            <w:noWrap/>
            <w:vAlign w:val="bottom"/>
            <w:hideMark/>
          </w:tcPr>
          <w:p w14:paraId="4123C0D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13A8C9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w:t>
            </w:r>
          </w:p>
        </w:tc>
      </w:tr>
      <w:tr w:rsidR="00F94F4D" w:rsidRPr="00557893" w14:paraId="4C7D9A97"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4954BF9F"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534819F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1019057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273" w:type="dxa"/>
            <w:tcBorders>
              <w:top w:val="single" w:sz="4" w:space="0" w:color="8EA9DB"/>
              <w:left w:val="nil"/>
              <w:bottom w:val="single" w:sz="4" w:space="0" w:color="8EA9DB"/>
              <w:right w:val="nil"/>
            </w:tcBorders>
            <w:shd w:val="clear" w:color="D9E1F2" w:fill="D9E1F2"/>
            <w:noWrap/>
            <w:vAlign w:val="bottom"/>
            <w:hideMark/>
          </w:tcPr>
          <w:p w14:paraId="2AF2FC1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46BF07F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120" w:type="dxa"/>
            <w:tcBorders>
              <w:top w:val="single" w:sz="4" w:space="0" w:color="8EA9DB"/>
              <w:left w:val="nil"/>
              <w:bottom w:val="single" w:sz="4" w:space="0" w:color="8EA9DB"/>
              <w:right w:val="nil"/>
            </w:tcBorders>
            <w:shd w:val="clear" w:color="D9E1F2" w:fill="D9E1F2"/>
            <w:noWrap/>
            <w:vAlign w:val="bottom"/>
            <w:hideMark/>
          </w:tcPr>
          <w:p w14:paraId="29A0FB8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FDF16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58063473"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09A07F6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240" w:type="dxa"/>
            <w:tcBorders>
              <w:top w:val="single" w:sz="4" w:space="0" w:color="8EA9DB"/>
              <w:left w:val="nil"/>
              <w:bottom w:val="single" w:sz="4" w:space="0" w:color="8EA9DB"/>
              <w:right w:val="nil"/>
            </w:tcBorders>
            <w:shd w:val="clear" w:color="auto" w:fill="auto"/>
            <w:noWrap/>
            <w:vAlign w:val="bottom"/>
            <w:hideMark/>
          </w:tcPr>
          <w:p w14:paraId="6D455A0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189AB74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w:t>
            </w:r>
          </w:p>
        </w:tc>
        <w:tc>
          <w:tcPr>
            <w:tcW w:w="1273" w:type="dxa"/>
            <w:tcBorders>
              <w:top w:val="single" w:sz="4" w:space="0" w:color="8EA9DB"/>
              <w:left w:val="nil"/>
              <w:bottom w:val="single" w:sz="4" w:space="0" w:color="8EA9DB"/>
              <w:right w:val="nil"/>
            </w:tcBorders>
            <w:shd w:val="clear" w:color="auto" w:fill="auto"/>
            <w:noWrap/>
            <w:vAlign w:val="bottom"/>
            <w:hideMark/>
          </w:tcPr>
          <w:p w14:paraId="0276BD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05DDC2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1.073693</w:t>
            </w:r>
          </w:p>
        </w:tc>
        <w:tc>
          <w:tcPr>
            <w:tcW w:w="1120" w:type="dxa"/>
            <w:tcBorders>
              <w:top w:val="single" w:sz="4" w:space="0" w:color="8EA9DB"/>
              <w:left w:val="nil"/>
              <w:bottom w:val="single" w:sz="4" w:space="0" w:color="8EA9DB"/>
              <w:right w:val="nil"/>
            </w:tcBorders>
            <w:shd w:val="clear" w:color="auto" w:fill="auto"/>
            <w:noWrap/>
            <w:vAlign w:val="bottom"/>
            <w:hideMark/>
          </w:tcPr>
          <w:p w14:paraId="4BD30E4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0.365</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AD8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0.438</w:t>
            </w:r>
          </w:p>
        </w:tc>
      </w:tr>
      <w:tr w:rsidR="00F94F4D" w:rsidRPr="00557893" w14:paraId="6EBF4D00"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0116F952"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6967749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40F0885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w:t>
            </w:r>
          </w:p>
        </w:tc>
        <w:tc>
          <w:tcPr>
            <w:tcW w:w="1273" w:type="dxa"/>
            <w:tcBorders>
              <w:top w:val="single" w:sz="4" w:space="0" w:color="8EA9DB"/>
              <w:left w:val="nil"/>
              <w:bottom w:val="single" w:sz="4" w:space="0" w:color="8EA9DB"/>
              <w:right w:val="nil"/>
            </w:tcBorders>
            <w:shd w:val="clear" w:color="D9E1F2" w:fill="D9E1F2"/>
            <w:noWrap/>
            <w:vAlign w:val="bottom"/>
            <w:hideMark/>
          </w:tcPr>
          <w:p w14:paraId="66AC565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7C79196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1.22679</w:t>
            </w:r>
          </w:p>
        </w:tc>
        <w:tc>
          <w:tcPr>
            <w:tcW w:w="1120" w:type="dxa"/>
            <w:tcBorders>
              <w:top w:val="single" w:sz="4" w:space="0" w:color="8EA9DB"/>
              <w:left w:val="nil"/>
              <w:bottom w:val="single" w:sz="4" w:space="0" w:color="8EA9DB"/>
              <w:right w:val="nil"/>
            </w:tcBorders>
            <w:shd w:val="clear" w:color="D9E1F2" w:fill="D9E1F2"/>
            <w:noWrap/>
            <w:vAlign w:val="bottom"/>
            <w:hideMark/>
          </w:tcPr>
          <w:p w14:paraId="4CD151E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540B72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F94F4D" w:rsidRPr="00557893" w14:paraId="63F9CE82"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BF9E02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240" w:type="dxa"/>
            <w:tcBorders>
              <w:top w:val="single" w:sz="4" w:space="0" w:color="8EA9DB"/>
              <w:left w:val="nil"/>
              <w:bottom w:val="single" w:sz="4" w:space="0" w:color="8EA9DB"/>
              <w:right w:val="nil"/>
            </w:tcBorders>
            <w:shd w:val="clear" w:color="auto" w:fill="auto"/>
            <w:noWrap/>
            <w:vAlign w:val="bottom"/>
            <w:hideMark/>
          </w:tcPr>
          <w:p w14:paraId="7C19FC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auto" w:fill="auto"/>
            <w:noWrap/>
            <w:vAlign w:val="bottom"/>
            <w:hideMark/>
          </w:tcPr>
          <w:p w14:paraId="0C0553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273" w:type="dxa"/>
            <w:tcBorders>
              <w:top w:val="single" w:sz="4" w:space="0" w:color="8EA9DB"/>
              <w:left w:val="nil"/>
              <w:bottom w:val="single" w:sz="4" w:space="0" w:color="8EA9DB"/>
              <w:right w:val="nil"/>
            </w:tcBorders>
            <w:shd w:val="clear" w:color="auto" w:fill="auto"/>
            <w:noWrap/>
            <w:vAlign w:val="bottom"/>
            <w:hideMark/>
          </w:tcPr>
          <w:p w14:paraId="43517FC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8A0011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120" w:type="dxa"/>
            <w:tcBorders>
              <w:top w:val="single" w:sz="4" w:space="0" w:color="8EA9DB"/>
              <w:left w:val="nil"/>
              <w:bottom w:val="single" w:sz="4" w:space="0" w:color="8EA9DB"/>
              <w:right w:val="nil"/>
            </w:tcBorders>
            <w:shd w:val="clear" w:color="auto" w:fill="auto"/>
            <w:noWrap/>
            <w:vAlign w:val="bottom"/>
            <w:hideMark/>
          </w:tcPr>
          <w:p w14:paraId="1D5766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3D0E2DA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r>
    </w:tbl>
    <w:p w14:paraId="234D9600" w14:textId="5F748997" w:rsidR="00F94F4D" w:rsidRPr="00557893" w:rsidRDefault="00F94F4D" w:rsidP="00557893">
      <w:pPr>
        <w:jc w:val="both"/>
        <w:rPr>
          <w:rFonts w:ascii="Times New Roman" w:hAnsi="Times New Roman" w:cs="Times New Roman"/>
          <w:sz w:val="24"/>
          <w:szCs w:val="24"/>
        </w:rPr>
      </w:pPr>
    </w:p>
    <w:p w14:paraId="14CF405F" w14:textId="29900AF0" w:rsidR="00F94F4D"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9</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proofErr w:type="gramEnd"/>
      <w:r w:rsidR="00F94F4D" w:rsidRPr="00557893">
        <w:rPr>
          <w:rFonts w:ascii="Times New Roman" w:hAnsi="Times New Roman" w:cs="Times New Roman"/>
          <w:sz w:val="24"/>
          <w:szCs w:val="24"/>
        </w:rPr>
        <w:t xml:space="preserve"> This table shows the </w:t>
      </w:r>
      <w:r w:rsidR="00986F61" w:rsidRPr="00557893">
        <w:rPr>
          <w:rFonts w:ascii="Times New Roman" w:hAnsi="Times New Roman" w:cs="Times New Roman"/>
          <w:sz w:val="24"/>
          <w:szCs w:val="24"/>
        </w:rPr>
        <w:t xml:space="preserve">pairwise </w:t>
      </w:r>
      <w:proofErr w:type="spellStart"/>
      <w:r w:rsidR="00F94F4D" w:rsidRPr="00557893">
        <w:rPr>
          <w:rFonts w:ascii="Times New Roman" w:hAnsi="Times New Roman" w:cs="Times New Roman"/>
          <w:sz w:val="24"/>
          <w:szCs w:val="24"/>
        </w:rPr>
        <w:t>permanova</w:t>
      </w:r>
      <w:proofErr w:type="spellEnd"/>
      <w:r w:rsidR="00F94F4D" w:rsidRPr="00557893">
        <w:rPr>
          <w:rFonts w:ascii="Times New Roman" w:hAnsi="Times New Roman" w:cs="Times New Roman"/>
          <w:sz w:val="24"/>
          <w:szCs w:val="24"/>
        </w:rPr>
        <w:t xml:space="preserve"> statistical analysis done with the cardinal location category and the different groups. </w:t>
      </w:r>
    </w:p>
    <w:p w14:paraId="5AAAA21B" w14:textId="5F19C14B" w:rsidR="00CF3393" w:rsidRPr="00557893" w:rsidRDefault="00CF3393" w:rsidP="00557893">
      <w:pPr>
        <w:jc w:val="both"/>
        <w:rPr>
          <w:rFonts w:ascii="Times New Roman" w:hAnsi="Times New Roman" w:cs="Times New Roman"/>
          <w:sz w:val="24"/>
          <w:szCs w:val="24"/>
        </w:rPr>
      </w:pPr>
    </w:p>
    <w:p w14:paraId="7A195221" w14:textId="3398355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0D2AEE6">
          <v:shape id="_x0000_i1048" type="#_x0000_t75" style="width:243.85pt;height:182.7pt" o:ole="">
            <v:imagedata r:id="rId134" o:title=""/>
          </v:shape>
          <o:OLEObject Type="Embed" ProgID="AcroExch.Document.DC" ShapeID="_x0000_i1048" DrawAspect="Content" ObjectID="_1668240087" r:id="rId135"/>
        </w:object>
      </w:r>
    </w:p>
    <w:p w14:paraId="13A0DC4B" w14:textId="29B9F72F"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proportion size category and large.</w:t>
      </w:r>
      <w:proofErr w:type="gramEnd"/>
      <w:r w:rsidRPr="00557893">
        <w:rPr>
          <w:rFonts w:ascii="Times New Roman" w:hAnsi="Times New Roman" w:cs="Times New Roman"/>
          <w:sz w:val="24"/>
          <w:szCs w:val="24"/>
        </w:rPr>
        <w:tab/>
      </w:r>
    </w:p>
    <w:p w14:paraId="7E77635C" w14:textId="452BBF80" w:rsidR="00CF3393" w:rsidRPr="00557893" w:rsidRDefault="00CF3393" w:rsidP="00557893">
      <w:pPr>
        <w:jc w:val="both"/>
        <w:rPr>
          <w:rFonts w:ascii="Times New Roman" w:hAnsi="Times New Roman" w:cs="Times New Roman"/>
          <w:sz w:val="24"/>
          <w:szCs w:val="24"/>
        </w:rPr>
      </w:pPr>
    </w:p>
    <w:p w14:paraId="3A5E6DBD" w14:textId="3BC4CFA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5406B8">
          <v:shape id="_x0000_i1049" type="#_x0000_t75" style="width:241.15pt;height:180.7pt" o:ole="">
            <v:imagedata r:id="rId136" o:title=""/>
          </v:shape>
          <o:OLEObject Type="Embed" ProgID="AcroExch.Document.DC" ShapeID="_x0000_i1049" DrawAspect="Content" ObjectID="_1668240088" r:id="rId137"/>
        </w:object>
      </w:r>
    </w:p>
    <w:p w14:paraId="38EB2216" w14:textId="3B22C6D1"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proportion size category and medium.</w:t>
      </w:r>
      <w:proofErr w:type="gramEnd"/>
      <w:r w:rsidRPr="00557893">
        <w:rPr>
          <w:rFonts w:ascii="Times New Roman" w:hAnsi="Times New Roman" w:cs="Times New Roman"/>
          <w:sz w:val="24"/>
          <w:szCs w:val="24"/>
        </w:rPr>
        <w:tab/>
      </w:r>
    </w:p>
    <w:p w14:paraId="085ED3AC" w14:textId="1CA6C89E" w:rsidR="00CF3393" w:rsidRPr="00557893" w:rsidRDefault="00CF3393" w:rsidP="00557893">
      <w:pPr>
        <w:jc w:val="both"/>
        <w:rPr>
          <w:rFonts w:ascii="Times New Roman" w:hAnsi="Times New Roman" w:cs="Times New Roman"/>
          <w:sz w:val="24"/>
          <w:szCs w:val="24"/>
        </w:rPr>
      </w:pPr>
    </w:p>
    <w:p w14:paraId="456B292B" w14:textId="45E8B9A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369685C">
          <v:shape id="_x0000_i1050" type="#_x0000_t75" style="width:238.4pt;height:178.65pt" o:ole="">
            <v:imagedata r:id="rId138" o:title=""/>
          </v:shape>
          <o:OLEObject Type="Embed" ProgID="AcroExch.Document.DC" ShapeID="_x0000_i1050" DrawAspect="Content" ObjectID="_1668240089" r:id="rId139"/>
        </w:object>
      </w:r>
    </w:p>
    <w:p w14:paraId="78959693" w14:textId="7840E5F2"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94</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proportion size category and small.</w:t>
      </w:r>
      <w:proofErr w:type="gramEnd"/>
      <w:r w:rsidRPr="00557893">
        <w:rPr>
          <w:rFonts w:ascii="Times New Roman" w:hAnsi="Times New Roman" w:cs="Times New Roman"/>
          <w:sz w:val="24"/>
          <w:szCs w:val="24"/>
        </w:rPr>
        <w:tab/>
      </w:r>
    </w:p>
    <w:p w14:paraId="75F77981" w14:textId="31FD3131" w:rsidR="00986F61" w:rsidRPr="00557893" w:rsidRDefault="00986F61" w:rsidP="00557893">
      <w:pPr>
        <w:jc w:val="both"/>
        <w:rPr>
          <w:rFonts w:ascii="Times New Roman" w:hAnsi="Times New Roman" w:cs="Times New Roman"/>
          <w:sz w:val="24"/>
          <w:szCs w:val="24"/>
        </w:rPr>
      </w:pPr>
    </w:p>
    <w:tbl>
      <w:tblPr>
        <w:tblW w:w="3840" w:type="dxa"/>
        <w:tblLook w:val="04A0" w:firstRow="1" w:lastRow="0" w:firstColumn="1" w:lastColumn="0" w:noHBand="0" w:noVBand="1"/>
      </w:tblPr>
      <w:tblGrid>
        <w:gridCol w:w="2320"/>
        <w:gridCol w:w="1737"/>
      </w:tblGrid>
      <w:tr w:rsidR="00986F61" w:rsidRPr="00557893" w14:paraId="17529ED5"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4472C4" w:fill="4472C4"/>
            <w:noWrap/>
            <w:vAlign w:val="bottom"/>
            <w:hideMark/>
          </w:tcPr>
          <w:p w14:paraId="4B87715F"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61539A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986F61" w:rsidRPr="00557893" w14:paraId="784A1522"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57A403F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A3898C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986F61" w:rsidRPr="00557893" w14:paraId="76D424DF"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4D19A97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C864A0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986F61" w:rsidRPr="00557893" w14:paraId="5DA2883B"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43976F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3ADCD1D"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986F61" w:rsidRPr="00557893" w14:paraId="758EA56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3F51303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8B2FC8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1.34816</w:t>
            </w:r>
          </w:p>
        </w:tc>
      </w:tr>
      <w:tr w:rsidR="00986F61" w:rsidRPr="00557893" w14:paraId="07D57C0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7C6B48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B689E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0.132</w:t>
            </w:r>
          </w:p>
        </w:tc>
      </w:tr>
      <w:tr w:rsidR="00986F61" w:rsidRPr="00557893" w14:paraId="204D6687"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2402C30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8FF96E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E2B701E" w14:textId="77777777" w:rsidR="00986F61" w:rsidRPr="00557893" w:rsidRDefault="00986F61" w:rsidP="00557893">
      <w:pPr>
        <w:jc w:val="both"/>
        <w:rPr>
          <w:rFonts w:ascii="Times New Roman" w:hAnsi="Times New Roman" w:cs="Times New Roman"/>
          <w:sz w:val="24"/>
          <w:szCs w:val="24"/>
        </w:rPr>
      </w:pPr>
    </w:p>
    <w:p w14:paraId="5954EADC" w14:textId="421BAB6F" w:rsidR="00986F61"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95</w:t>
      </w:r>
      <w:r w:rsidR="00986F61" w:rsidRPr="00557893">
        <w:rPr>
          <w:rFonts w:ascii="Times New Roman" w:hAnsi="Times New Roman" w:cs="Times New Roman"/>
          <w:bCs/>
          <w:sz w:val="24"/>
          <w:szCs w:val="24"/>
        </w:rPr>
        <w:t>.</w:t>
      </w:r>
      <w:proofErr w:type="gramEnd"/>
      <w:r w:rsidR="00986F61" w:rsidRPr="00557893">
        <w:rPr>
          <w:rFonts w:ascii="Times New Roman" w:hAnsi="Times New Roman" w:cs="Times New Roman"/>
          <w:sz w:val="24"/>
          <w:szCs w:val="24"/>
        </w:rPr>
        <w:t xml:space="preserve"> This table shows the </w:t>
      </w:r>
      <w:proofErr w:type="spellStart"/>
      <w:r w:rsidR="00986F61" w:rsidRPr="00557893">
        <w:rPr>
          <w:rFonts w:ascii="Times New Roman" w:hAnsi="Times New Roman" w:cs="Times New Roman"/>
          <w:sz w:val="24"/>
          <w:szCs w:val="24"/>
        </w:rPr>
        <w:t>permanova</w:t>
      </w:r>
      <w:proofErr w:type="spellEnd"/>
      <w:r w:rsidR="00986F61" w:rsidRPr="00557893">
        <w:rPr>
          <w:rFonts w:ascii="Times New Roman" w:hAnsi="Times New Roman" w:cs="Times New Roman"/>
          <w:sz w:val="24"/>
          <w:szCs w:val="24"/>
        </w:rPr>
        <w:t xml:space="preserve"> statistical analysis done with the size proportion category.</w:t>
      </w:r>
    </w:p>
    <w:p w14:paraId="0CEABCC1" w14:textId="77777777" w:rsidR="00986F61" w:rsidRPr="00557893" w:rsidRDefault="00986F61" w:rsidP="00557893">
      <w:pPr>
        <w:jc w:val="both"/>
        <w:rPr>
          <w:rFonts w:ascii="Times New Roman" w:hAnsi="Times New Roman" w:cs="Times New Roman"/>
          <w:sz w:val="24"/>
          <w:szCs w:val="24"/>
        </w:rPr>
      </w:pPr>
    </w:p>
    <w:tbl>
      <w:tblPr>
        <w:tblW w:w="7900" w:type="dxa"/>
        <w:tblLook w:val="04A0" w:firstRow="1" w:lastRow="0" w:firstColumn="1" w:lastColumn="0" w:noHBand="0" w:noVBand="1"/>
      </w:tblPr>
      <w:tblGrid>
        <w:gridCol w:w="1040"/>
        <w:gridCol w:w="1030"/>
        <w:gridCol w:w="1400"/>
        <w:gridCol w:w="1483"/>
        <w:gridCol w:w="1120"/>
        <w:gridCol w:w="1000"/>
        <w:gridCol w:w="940"/>
      </w:tblGrid>
      <w:tr w:rsidR="00986F61" w:rsidRPr="00557893" w14:paraId="4D72610D"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3ACE331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00" w:type="dxa"/>
            <w:tcBorders>
              <w:top w:val="single" w:sz="4" w:space="0" w:color="8EA9DB"/>
              <w:left w:val="nil"/>
              <w:bottom w:val="single" w:sz="4" w:space="0" w:color="8EA9DB"/>
              <w:right w:val="nil"/>
            </w:tcBorders>
            <w:shd w:val="clear" w:color="4472C4" w:fill="4472C4"/>
            <w:noWrap/>
            <w:vAlign w:val="bottom"/>
            <w:hideMark/>
          </w:tcPr>
          <w:p w14:paraId="138AC03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4CFDB78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400" w:type="dxa"/>
            <w:tcBorders>
              <w:top w:val="single" w:sz="4" w:space="0" w:color="8EA9DB"/>
              <w:left w:val="nil"/>
              <w:bottom w:val="single" w:sz="4" w:space="0" w:color="8EA9DB"/>
              <w:right w:val="nil"/>
            </w:tcBorders>
            <w:shd w:val="clear" w:color="4472C4" w:fill="4472C4"/>
            <w:noWrap/>
            <w:vAlign w:val="bottom"/>
            <w:hideMark/>
          </w:tcPr>
          <w:p w14:paraId="3C77A2CB"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20" w:type="dxa"/>
            <w:tcBorders>
              <w:top w:val="single" w:sz="4" w:space="0" w:color="8EA9DB"/>
              <w:left w:val="nil"/>
              <w:bottom w:val="single" w:sz="4" w:space="0" w:color="8EA9DB"/>
              <w:right w:val="nil"/>
            </w:tcBorders>
            <w:shd w:val="clear" w:color="4472C4" w:fill="4472C4"/>
            <w:noWrap/>
            <w:vAlign w:val="bottom"/>
            <w:hideMark/>
          </w:tcPr>
          <w:p w14:paraId="54AD284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11EF002A"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40" w:type="dxa"/>
            <w:tcBorders>
              <w:top w:val="single" w:sz="4" w:space="0" w:color="8EA9DB"/>
              <w:left w:val="nil"/>
              <w:bottom w:val="single" w:sz="4" w:space="0" w:color="8EA9DB"/>
              <w:right w:val="single" w:sz="4" w:space="0" w:color="8EA9DB"/>
            </w:tcBorders>
            <w:shd w:val="clear" w:color="4472C4" w:fill="4472C4"/>
            <w:noWrap/>
            <w:vAlign w:val="bottom"/>
            <w:hideMark/>
          </w:tcPr>
          <w:p w14:paraId="18E612F8"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986F61" w:rsidRPr="00557893" w14:paraId="1296BE95"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80208F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Large</w:t>
            </w:r>
          </w:p>
        </w:tc>
        <w:tc>
          <w:tcPr>
            <w:tcW w:w="1000" w:type="dxa"/>
            <w:tcBorders>
              <w:top w:val="single" w:sz="4" w:space="0" w:color="8EA9DB"/>
              <w:left w:val="nil"/>
              <w:bottom w:val="single" w:sz="4" w:space="0" w:color="8EA9DB"/>
              <w:right w:val="nil"/>
            </w:tcBorders>
            <w:shd w:val="clear" w:color="D9E1F2" w:fill="D9E1F2"/>
            <w:noWrap/>
            <w:vAlign w:val="bottom"/>
            <w:hideMark/>
          </w:tcPr>
          <w:p w14:paraId="411EAC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400" w:type="dxa"/>
            <w:tcBorders>
              <w:top w:val="single" w:sz="4" w:space="0" w:color="8EA9DB"/>
              <w:left w:val="nil"/>
              <w:bottom w:val="single" w:sz="4" w:space="0" w:color="8EA9DB"/>
              <w:right w:val="nil"/>
            </w:tcBorders>
            <w:shd w:val="clear" w:color="D9E1F2" w:fill="D9E1F2"/>
            <w:noWrap/>
            <w:vAlign w:val="bottom"/>
            <w:hideMark/>
          </w:tcPr>
          <w:p w14:paraId="50BA0FC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w:t>
            </w:r>
          </w:p>
        </w:tc>
        <w:tc>
          <w:tcPr>
            <w:tcW w:w="1400" w:type="dxa"/>
            <w:tcBorders>
              <w:top w:val="single" w:sz="4" w:space="0" w:color="8EA9DB"/>
              <w:left w:val="nil"/>
              <w:bottom w:val="single" w:sz="4" w:space="0" w:color="8EA9DB"/>
              <w:right w:val="nil"/>
            </w:tcBorders>
            <w:shd w:val="clear" w:color="D9E1F2" w:fill="D9E1F2"/>
            <w:noWrap/>
            <w:vAlign w:val="bottom"/>
            <w:hideMark/>
          </w:tcPr>
          <w:p w14:paraId="0CFD69C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70D0524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1.176873</w:t>
            </w:r>
          </w:p>
        </w:tc>
        <w:tc>
          <w:tcPr>
            <w:tcW w:w="1000" w:type="dxa"/>
            <w:tcBorders>
              <w:top w:val="single" w:sz="4" w:space="0" w:color="8EA9DB"/>
              <w:left w:val="nil"/>
              <w:bottom w:val="single" w:sz="4" w:space="0" w:color="8EA9DB"/>
              <w:right w:val="nil"/>
            </w:tcBorders>
            <w:shd w:val="clear" w:color="D9E1F2" w:fill="D9E1F2"/>
            <w:noWrap/>
            <w:vAlign w:val="bottom"/>
            <w:hideMark/>
          </w:tcPr>
          <w:p w14:paraId="02F2781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2AF4F63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r>
      <w:tr w:rsidR="00986F61" w:rsidRPr="00557893" w14:paraId="658A5ADB"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3C1A0464" w14:textId="77777777" w:rsidR="00986F61" w:rsidRPr="00557893" w:rsidRDefault="00986F61" w:rsidP="00557893">
            <w:pPr>
              <w:jc w:val="both"/>
              <w:rPr>
                <w:rFonts w:ascii="Times New Roman" w:eastAsia="Times New Roman" w:hAnsi="Times New Roman" w:cs="Times New Roman"/>
                <w:sz w:val="24"/>
                <w:szCs w:val="24"/>
              </w:rPr>
            </w:pPr>
          </w:p>
        </w:tc>
        <w:tc>
          <w:tcPr>
            <w:tcW w:w="1000" w:type="dxa"/>
            <w:tcBorders>
              <w:top w:val="single" w:sz="4" w:space="0" w:color="8EA9DB"/>
              <w:left w:val="nil"/>
              <w:bottom w:val="single" w:sz="4" w:space="0" w:color="8EA9DB"/>
              <w:right w:val="nil"/>
            </w:tcBorders>
            <w:shd w:val="clear" w:color="auto" w:fill="auto"/>
            <w:noWrap/>
            <w:vAlign w:val="bottom"/>
            <w:hideMark/>
          </w:tcPr>
          <w:p w14:paraId="4D2734E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auto" w:fill="auto"/>
            <w:noWrap/>
            <w:vAlign w:val="bottom"/>
            <w:hideMark/>
          </w:tcPr>
          <w:p w14:paraId="7424CA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400" w:type="dxa"/>
            <w:tcBorders>
              <w:top w:val="single" w:sz="4" w:space="0" w:color="8EA9DB"/>
              <w:left w:val="nil"/>
              <w:bottom w:val="single" w:sz="4" w:space="0" w:color="8EA9DB"/>
              <w:right w:val="nil"/>
            </w:tcBorders>
            <w:shd w:val="clear" w:color="auto" w:fill="auto"/>
            <w:noWrap/>
            <w:vAlign w:val="bottom"/>
            <w:hideMark/>
          </w:tcPr>
          <w:p w14:paraId="42670EB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auto" w:fill="auto"/>
            <w:noWrap/>
            <w:vAlign w:val="bottom"/>
            <w:hideMark/>
          </w:tcPr>
          <w:p w14:paraId="06AB4CE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1.732696</w:t>
            </w:r>
          </w:p>
        </w:tc>
        <w:tc>
          <w:tcPr>
            <w:tcW w:w="1000" w:type="dxa"/>
            <w:tcBorders>
              <w:top w:val="single" w:sz="4" w:space="0" w:color="8EA9DB"/>
              <w:left w:val="nil"/>
              <w:bottom w:val="single" w:sz="4" w:space="0" w:color="8EA9DB"/>
              <w:right w:val="nil"/>
            </w:tcBorders>
            <w:shd w:val="clear" w:color="auto" w:fill="auto"/>
            <w:noWrap/>
            <w:vAlign w:val="bottom"/>
            <w:hideMark/>
          </w:tcPr>
          <w:p w14:paraId="74B31BE0"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c>
          <w:tcPr>
            <w:tcW w:w="940" w:type="dxa"/>
            <w:tcBorders>
              <w:top w:val="single" w:sz="4" w:space="0" w:color="8EA9DB"/>
              <w:left w:val="nil"/>
              <w:bottom w:val="single" w:sz="4" w:space="0" w:color="8EA9DB"/>
              <w:right w:val="single" w:sz="4" w:space="0" w:color="8EA9DB"/>
            </w:tcBorders>
            <w:shd w:val="clear" w:color="auto" w:fill="auto"/>
            <w:noWrap/>
            <w:vAlign w:val="bottom"/>
            <w:hideMark/>
          </w:tcPr>
          <w:p w14:paraId="1641634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0.192</w:t>
            </w:r>
          </w:p>
        </w:tc>
      </w:tr>
      <w:tr w:rsidR="00986F61" w:rsidRPr="00557893" w14:paraId="0A0403DC"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07CC690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00" w:type="dxa"/>
            <w:tcBorders>
              <w:top w:val="single" w:sz="4" w:space="0" w:color="8EA9DB"/>
              <w:left w:val="nil"/>
              <w:bottom w:val="single" w:sz="4" w:space="0" w:color="8EA9DB"/>
              <w:right w:val="nil"/>
            </w:tcBorders>
            <w:shd w:val="clear" w:color="D9E1F2" w:fill="D9E1F2"/>
            <w:noWrap/>
            <w:vAlign w:val="bottom"/>
            <w:hideMark/>
          </w:tcPr>
          <w:p w14:paraId="47E56FA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D9E1F2" w:fill="D9E1F2"/>
            <w:noWrap/>
            <w:vAlign w:val="bottom"/>
            <w:hideMark/>
          </w:tcPr>
          <w:p w14:paraId="47FA4D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1400" w:type="dxa"/>
            <w:tcBorders>
              <w:top w:val="single" w:sz="4" w:space="0" w:color="8EA9DB"/>
              <w:left w:val="nil"/>
              <w:bottom w:val="single" w:sz="4" w:space="0" w:color="8EA9DB"/>
              <w:right w:val="nil"/>
            </w:tcBorders>
            <w:shd w:val="clear" w:color="D9E1F2" w:fill="D9E1F2"/>
            <w:noWrap/>
            <w:vAlign w:val="bottom"/>
            <w:hideMark/>
          </w:tcPr>
          <w:p w14:paraId="68694E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2AE2FF2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1.390986</w:t>
            </w:r>
          </w:p>
        </w:tc>
        <w:tc>
          <w:tcPr>
            <w:tcW w:w="1000" w:type="dxa"/>
            <w:tcBorders>
              <w:top w:val="single" w:sz="4" w:space="0" w:color="8EA9DB"/>
              <w:left w:val="nil"/>
              <w:bottom w:val="single" w:sz="4" w:space="0" w:color="8EA9DB"/>
              <w:right w:val="nil"/>
            </w:tcBorders>
            <w:shd w:val="clear" w:color="D9E1F2" w:fill="D9E1F2"/>
            <w:noWrap/>
            <w:vAlign w:val="bottom"/>
            <w:hideMark/>
          </w:tcPr>
          <w:p w14:paraId="6163D6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0.138</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4E395F26"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r>
    </w:tbl>
    <w:p w14:paraId="0C28140B" w14:textId="2776BB91" w:rsidR="00CF3393" w:rsidRPr="00557893" w:rsidRDefault="00CF3393" w:rsidP="00557893">
      <w:pPr>
        <w:jc w:val="both"/>
        <w:rPr>
          <w:rFonts w:ascii="Times New Roman" w:hAnsi="Times New Roman" w:cs="Times New Roman"/>
          <w:sz w:val="24"/>
          <w:szCs w:val="24"/>
        </w:rPr>
      </w:pPr>
    </w:p>
    <w:p w14:paraId="3FEDA7C6" w14:textId="50FB0C99" w:rsidR="00986F61"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96.</w:t>
      </w:r>
      <w:proofErr w:type="gramEnd"/>
      <w:r w:rsidR="00821F29">
        <w:rPr>
          <w:rFonts w:ascii="Times New Roman" w:hAnsi="Times New Roman" w:cs="Times New Roman"/>
          <w:sz w:val="24"/>
          <w:szCs w:val="24"/>
        </w:rPr>
        <w:t xml:space="preserve"> </w:t>
      </w:r>
      <w:r w:rsidR="00986F61" w:rsidRPr="00557893">
        <w:rPr>
          <w:rFonts w:ascii="Times New Roman" w:hAnsi="Times New Roman" w:cs="Times New Roman"/>
          <w:sz w:val="24"/>
          <w:szCs w:val="24"/>
        </w:rPr>
        <w:t xml:space="preserve">This table shows the pairwise </w:t>
      </w:r>
      <w:proofErr w:type="spellStart"/>
      <w:r w:rsidR="00986F61" w:rsidRPr="00557893">
        <w:rPr>
          <w:rFonts w:ascii="Times New Roman" w:hAnsi="Times New Roman" w:cs="Times New Roman"/>
          <w:sz w:val="24"/>
          <w:szCs w:val="24"/>
        </w:rPr>
        <w:t>permanova</w:t>
      </w:r>
      <w:proofErr w:type="spellEnd"/>
      <w:r w:rsidR="00986F61" w:rsidRPr="00557893">
        <w:rPr>
          <w:rFonts w:ascii="Times New Roman" w:hAnsi="Times New Roman" w:cs="Times New Roman"/>
          <w:sz w:val="24"/>
          <w:szCs w:val="24"/>
        </w:rPr>
        <w:t xml:space="preserve"> statistical analysis done with the size proportion category and its groupings. </w:t>
      </w:r>
    </w:p>
    <w:p w14:paraId="1106761B" w14:textId="77777777" w:rsidR="00986F61" w:rsidRPr="00557893" w:rsidRDefault="00986F61" w:rsidP="00557893">
      <w:pPr>
        <w:jc w:val="both"/>
        <w:rPr>
          <w:rFonts w:ascii="Times New Roman" w:hAnsi="Times New Roman" w:cs="Times New Roman"/>
          <w:sz w:val="24"/>
          <w:szCs w:val="24"/>
        </w:rPr>
      </w:pPr>
    </w:p>
    <w:p w14:paraId="714232B9" w14:textId="151FDAE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F390802">
          <v:shape id="_x0000_i1051" type="#_x0000_t75" style="width:247.9pt;height:185.45pt" o:ole="">
            <v:imagedata r:id="rId140" o:title=""/>
          </v:shape>
          <o:OLEObject Type="Embed" ProgID="AcroExch.Document.DC" ShapeID="_x0000_i1051" DrawAspect="Content" ObjectID="_1668240090" r:id="rId141"/>
        </w:object>
      </w:r>
    </w:p>
    <w:p w14:paraId="1F12D54B" w14:textId="1A65C211"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97</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size category and one point five.</w:t>
      </w:r>
      <w:proofErr w:type="gramEnd"/>
      <w:r w:rsidRPr="00557893">
        <w:rPr>
          <w:rFonts w:ascii="Times New Roman" w:hAnsi="Times New Roman" w:cs="Times New Roman"/>
          <w:sz w:val="24"/>
          <w:szCs w:val="24"/>
        </w:rPr>
        <w:tab/>
      </w:r>
    </w:p>
    <w:p w14:paraId="021C9F2B" w14:textId="77777777" w:rsidR="00CF3393" w:rsidRPr="00557893" w:rsidRDefault="00CF3393" w:rsidP="00557893">
      <w:pPr>
        <w:jc w:val="both"/>
        <w:rPr>
          <w:rFonts w:ascii="Times New Roman" w:hAnsi="Times New Roman" w:cs="Times New Roman"/>
          <w:sz w:val="24"/>
          <w:szCs w:val="24"/>
        </w:rPr>
      </w:pPr>
    </w:p>
    <w:p w14:paraId="3A4632D5" w14:textId="6B7744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5440B62">
          <v:shape id="_x0000_i1052" type="#_x0000_t75" style="width:237.75pt;height:177.95pt" o:ole="">
            <v:imagedata r:id="rId142" o:title=""/>
          </v:shape>
          <o:OLEObject Type="Embed" ProgID="AcroExch.Document.DC" ShapeID="_x0000_i1052" DrawAspect="Content" ObjectID="_1668240091" r:id="rId143"/>
        </w:object>
      </w:r>
    </w:p>
    <w:p w14:paraId="78A52576" w14:textId="0A260892" w:rsidR="00161C4F"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98</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within the size category and four point five.</w:t>
      </w:r>
    </w:p>
    <w:p w14:paraId="78EBBC69" w14:textId="350414F7"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tab/>
      </w:r>
    </w:p>
    <w:p w14:paraId="597BAEBF" w14:textId="4742B49C" w:rsidR="00CF3393" w:rsidRPr="00557893" w:rsidRDefault="00CF3393" w:rsidP="00557893">
      <w:pPr>
        <w:jc w:val="both"/>
        <w:rPr>
          <w:rFonts w:ascii="Times New Roman" w:hAnsi="Times New Roman" w:cs="Times New Roman"/>
          <w:sz w:val="24"/>
          <w:szCs w:val="24"/>
        </w:rPr>
      </w:pPr>
    </w:p>
    <w:p w14:paraId="6517AF5E" w14:textId="3CEA72C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C4B825A">
          <v:shape id="_x0000_i1053" type="#_x0000_t75" style="width:229.6pt;height:171.85pt" o:ole="">
            <v:imagedata r:id="rId144" o:title=""/>
          </v:shape>
          <o:OLEObject Type="Embed" ProgID="AcroExch.Document.DC" ShapeID="_x0000_i1053" DrawAspect="Content" ObjectID="_1668240092" r:id="rId145"/>
        </w:object>
      </w:r>
    </w:p>
    <w:p w14:paraId="673B8FBD" w14:textId="50634346"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99</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size category and three.</w:t>
      </w:r>
      <w:proofErr w:type="gramEnd"/>
      <w:r w:rsidRPr="00557893">
        <w:rPr>
          <w:rFonts w:ascii="Times New Roman" w:hAnsi="Times New Roman" w:cs="Times New Roman"/>
          <w:sz w:val="24"/>
          <w:szCs w:val="24"/>
        </w:rPr>
        <w:tab/>
      </w:r>
    </w:p>
    <w:p w14:paraId="54FC41B5" w14:textId="6C71AF18" w:rsidR="00CF3393" w:rsidRPr="00557893" w:rsidRDefault="00CF3393" w:rsidP="00557893">
      <w:pPr>
        <w:jc w:val="both"/>
        <w:rPr>
          <w:rFonts w:ascii="Times New Roman" w:hAnsi="Times New Roman" w:cs="Times New Roman"/>
          <w:sz w:val="24"/>
          <w:szCs w:val="24"/>
        </w:rPr>
      </w:pPr>
    </w:p>
    <w:p w14:paraId="60570C99" w14:textId="06BC3FB8"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39CA9F">
          <v:shape id="_x0000_i1054" type="#_x0000_t75" style="width:268.3pt;height:200.4pt" o:ole="">
            <v:imagedata r:id="rId146" o:title=""/>
          </v:shape>
          <o:OLEObject Type="Embed" ProgID="AcroExch.Document.DC" ShapeID="_x0000_i1054" DrawAspect="Content" ObjectID="_1668240093" r:id="rId147"/>
        </w:object>
      </w:r>
    </w:p>
    <w:p w14:paraId="393E0587" w14:textId="4CB460CF"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0</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within the size category and three point five.</w:t>
      </w:r>
      <w:r w:rsidRPr="00557893">
        <w:rPr>
          <w:rFonts w:ascii="Times New Roman" w:hAnsi="Times New Roman" w:cs="Times New Roman"/>
          <w:sz w:val="24"/>
          <w:szCs w:val="24"/>
        </w:rPr>
        <w:tab/>
      </w:r>
    </w:p>
    <w:p w14:paraId="7EE52EB6" w14:textId="52002FA5" w:rsidR="00CF3393" w:rsidRPr="00557893" w:rsidRDefault="00CF3393" w:rsidP="00557893">
      <w:pPr>
        <w:jc w:val="both"/>
        <w:rPr>
          <w:rFonts w:ascii="Times New Roman" w:hAnsi="Times New Roman" w:cs="Times New Roman"/>
          <w:sz w:val="24"/>
          <w:szCs w:val="24"/>
        </w:rPr>
      </w:pPr>
    </w:p>
    <w:p w14:paraId="6C30B610" w14:textId="216B183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FBD063">
          <v:shape id="_x0000_i1055" type="#_x0000_t75" style="width:271pt;height:203.1pt" o:ole="">
            <v:imagedata r:id="rId148" o:title=""/>
          </v:shape>
          <o:OLEObject Type="Embed" ProgID="AcroExch.Document.DC" ShapeID="_x0000_i1055" DrawAspect="Content" ObjectID="_1668240094" r:id="rId149"/>
        </w:object>
      </w:r>
    </w:p>
    <w:p w14:paraId="6B817E81" w14:textId="7FE887B3"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Pairwise distance within the size category and two.</w:t>
      </w:r>
      <w:proofErr w:type="gramEnd"/>
    </w:p>
    <w:p w14:paraId="46383745" w14:textId="77777777" w:rsidR="00CF3393" w:rsidRPr="00557893" w:rsidRDefault="00CF3393" w:rsidP="00557893">
      <w:pPr>
        <w:jc w:val="both"/>
        <w:rPr>
          <w:rFonts w:ascii="Times New Roman" w:hAnsi="Times New Roman" w:cs="Times New Roman"/>
          <w:sz w:val="24"/>
          <w:szCs w:val="24"/>
        </w:rPr>
      </w:pPr>
    </w:p>
    <w:p w14:paraId="5CD09959" w14:textId="40009E6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D8363B9">
          <v:shape id="_x0000_i1056" type="#_x0000_t75" style="width:294.1pt;height:220.1pt" o:ole="">
            <v:imagedata r:id="rId150" o:title=""/>
          </v:shape>
          <o:OLEObject Type="Embed" ProgID="AcroExch.Document.DC" ShapeID="_x0000_i1056" DrawAspect="Content" ObjectID="_1668240095" r:id="rId151"/>
        </w:object>
      </w:r>
      <w:r w:rsidRPr="00557893">
        <w:rPr>
          <w:rFonts w:ascii="Times New Roman" w:hAnsi="Times New Roman" w:cs="Times New Roman"/>
          <w:sz w:val="24"/>
          <w:szCs w:val="24"/>
        </w:rPr>
        <w:tab/>
      </w:r>
    </w:p>
    <w:p w14:paraId="19DCECB4" w14:textId="34B1C875" w:rsidR="00CF3393" w:rsidRPr="00557893" w:rsidRDefault="00CF3393"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proofErr w:type="gramEnd"/>
      <w:r w:rsidRPr="00557893">
        <w:rPr>
          <w:rFonts w:ascii="Times New Roman" w:hAnsi="Times New Roman" w:cs="Times New Roman"/>
          <w:sz w:val="24"/>
          <w:szCs w:val="24"/>
        </w:rPr>
        <w:t xml:space="preserve"> Pairwise distance within the size category and two point five.</w:t>
      </w:r>
    </w:p>
    <w:p w14:paraId="72C8BBE3" w14:textId="02DF8AA3" w:rsidR="00CF3393" w:rsidRPr="00557893" w:rsidRDefault="00CF3393" w:rsidP="00557893">
      <w:pPr>
        <w:jc w:val="both"/>
        <w:rPr>
          <w:rFonts w:ascii="Times New Roman" w:hAnsi="Times New Roman" w:cs="Times New Roman"/>
          <w:sz w:val="24"/>
          <w:szCs w:val="24"/>
        </w:rPr>
      </w:pPr>
    </w:p>
    <w:p w14:paraId="54D64709" w14:textId="6C51272E" w:rsidR="005F2D89" w:rsidRPr="00557893" w:rsidRDefault="005F2D89" w:rsidP="00557893">
      <w:pPr>
        <w:jc w:val="both"/>
        <w:rPr>
          <w:rFonts w:ascii="Times New Roman" w:hAnsi="Times New Roman" w:cs="Times New Roman"/>
          <w:sz w:val="24"/>
          <w:szCs w:val="24"/>
        </w:rPr>
      </w:pPr>
    </w:p>
    <w:p w14:paraId="0058FAA3" w14:textId="7093FA7B" w:rsidR="00161C4F" w:rsidRPr="00557893" w:rsidRDefault="00161C4F" w:rsidP="00557893">
      <w:pPr>
        <w:jc w:val="both"/>
        <w:rPr>
          <w:rFonts w:ascii="Times New Roman" w:hAnsi="Times New Roman" w:cs="Times New Roman"/>
          <w:sz w:val="24"/>
          <w:szCs w:val="24"/>
        </w:rPr>
      </w:pPr>
    </w:p>
    <w:p w14:paraId="77FD3485" w14:textId="47D4D9DD" w:rsidR="00161C4F" w:rsidRPr="00557893" w:rsidRDefault="00161C4F" w:rsidP="00557893">
      <w:pPr>
        <w:jc w:val="both"/>
        <w:rPr>
          <w:rFonts w:ascii="Times New Roman" w:hAnsi="Times New Roman" w:cs="Times New Roman"/>
          <w:sz w:val="24"/>
          <w:szCs w:val="24"/>
        </w:rPr>
      </w:pPr>
    </w:p>
    <w:p w14:paraId="4BB6BD64" w14:textId="3C8C7175" w:rsidR="00161C4F" w:rsidRPr="00557893" w:rsidRDefault="00161C4F" w:rsidP="00557893">
      <w:pPr>
        <w:jc w:val="both"/>
        <w:rPr>
          <w:rFonts w:ascii="Times New Roman" w:hAnsi="Times New Roman" w:cs="Times New Roman"/>
          <w:sz w:val="24"/>
          <w:szCs w:val="24"/>
        </w:rPr>
      </w:pPr>
    </w:p>
    <w:p w14:paraId="72E95DF5" w14:textId="7DC672A4" w:rsidR="00161C4F" w:rsidRPr="00557893" w:rsidRDefault="00161C4F" w:rsidP="00557893">
      <w:pPr>
        <w:jc w:val="both"/>
        <w:rPr>
          <w:rFonts w:ascii="Times New Roman" w:hAnsi="Times New Roman" w:cs="Times New Roman"/>
          <w:sz w:val="24"/>
          <w:szCs w:val="24"/>
        </w:rPr>
      </w:pPr>
    </w:p>
    <w:p w14:paraId="4128FA7C" w14:textId="77777777" w:rsidR="00161C4F" w:rsidRPr="00557893" w:rsidRDefault="00161C4F" w:rsidP="00557893">
      <w:pPr>
        <w:jc w:val="both"/>
        <w:rPr>
          <w:rFonts w:ascii="Times New Roman" w:hAnsi="Times New Roman" w:cs="Times New Roman"/>
          <w:sz w:val="24"/>
          <w:szCs w:val="24"/>
        </w:rPr>
      </w:pPr>
    </w:p>
    <w:tbl>
      <w:tblPr>
        <w:tblW w:w="4000" w:type="dxa"/>
        <w:tblLook w:val="04A0" w:firstRow="1" w:lastRow="0" w:firstColumn="1" w:lastColumn="0" w:noHBand="0" w:noVBand="1"/>
      </w:tblPr>
      <w:tblGrid>
        <w:gridCol w:w="2480"/>
        <w:gridCol w:w="1737"/>
      </w:tblGrid>
      <w:tr w:rsidR="005F2D89" w:rsidRPr="00557893" w14:paraId="0E9577B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4472C4" w:fill="4472C4"/>
            <w:noWrap/>
            <w:vAlign w:val="bottom"/>
            <w:hideMark/>
          </w:tcPr>
          <w:p w14:paraId="2F3443A0"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0313183C"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5F2D89" w:rsidRPr="00557893" w14:paraId="6603E96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171F3B26"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42CCEBD"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5F2D89" w:rsidRPr="00557893" w14:paraId="34D8542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3F1DC57F"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42E720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5F2D89" w:rsidRPr="00557893" w14:paraId="0EDE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6A2204A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61997B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5F2D89" w:rsidRPr="00557893" w14:paraId="36D5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7ED2E8DE"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C3C7804"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1.04421</w:t>
            </w:r>
          </w:p>
        </w:tc>
      </w:tr>
      <w:tr w:rsidR="005F2D89" w:rsidRPr="00557893" w14:paraId="2197DC30"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2D8DF861"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7E7D4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5F2D89" w:rsidRPr="00557893" w14:paraId="51D43BBA"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59E6F26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BEE58E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544EAB82" w14:textId="77777777" w:rsidR="005F2D89" w:rsidRPr="00557893" w:rsidRDefault="005F2D89" w:rsidP="00557893">
      <w:pPr>
        <w:jc w:val="both"/>
        <w:rPr>
          <w:rFonts w:ascii="Times New Roman" w:hAnsi="Times New Roman" w:cs="Times New Roman"/>
          <w:sz w:val="24"/>
          <w:szCs w:val="24"/>
        </w:rPr>
      </w:pPr>
    </w:p>
    <w:p w14:paraId="0D4B1550" w14:textId="4D895F30" w:rsidR="005F2D89"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10</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proofErr w:type="gramEnd"/>
      <w:r w:rsidR="005F2D89" w:rsidRPr="00557893">
        <w:rPr>
          <w:rFonts w:ascii="Times New Roman" w:hAnsi="Times New Roman" w:cs="Times New Roman"/>
          <w:sz w:val="24"/>
          <w:szCs w:val="24"/>
        </w:rPr>
        <w:t xml:space="preserve"> This table shows the </w:t>
      </w:r>
      <w:proofErr w:type="spellStart"/>
      <w:r w:rsidR="005F2D89" w:rsidRPr="00557893">
        <w:rPr>
          <w:rFonts w:ascii="Times New Roman" w:hAnsi="Times New Roman" w:cs="Times New Roman"/>
          <w:sz w:val="24"/>
          <w:szCs w:val="24"/>
        </w:rPr>
        <w:t>permanova</w:t>
      </w:r>
      <w:proofErr w:type="spellEnd"/>
      <w:r w:rsidR="005F2D89" w:rsidRPr="00557893">
        <w:rPr>
          <w:rFonts w:ascii="Times New Roman" w:hAnsi="Times New Roman" w:cs="Times New Roman"/>
          <w:sz w:val="24"/>
          <w:szCs w:val="24"/>
        </w:rPr>
        <w:t xml:space="preserve"> statistical analysis done with the size proportion category.</w:t>
      </w:r>
    </w:p>
    <w:p w14:paraId="02ED8F77" w14:textId="6EA56BBE" w:rsidR="004A2C4B" w:rsidRPr="00557893" w:rsidRDefault="004A2C4B" w:rsidP="00557893">
      <w:pPr>
        <w:jc w:val="both"/>
        <w:rPr>
          <w:rFonts w:ascii="Times New Roman" w:hAnsi="Times New Roman" w:cs="Times New Roman"/>
          <w:sz w:val="24"/>
          <w:szCs w:val="24"/>
        </w:rPr>
      </w:pPr>
    </w:p>
    <w:p w14:paraId="5B235BF9" w14:textId="768C4B47" w:rsidR="004A2C4B" w:rsidRPr="00557893" w:rsidRDefault="004A2C4B" w:rsidP="00557893">
      <w:pPr>
        <w:jc w:val="both"/>
        <w:rPr>
          <w:rFonts w:ascii="Times New Roman" w:hAnsi="Times New Roman" w:cs="Times New Roman"/>
          <w:sz w:val="24"/>
          <w:szCs w:val="24"/>
        </w:rPr>
      </w:pPr>
    </w:p>
    <w:p w14:paraId="7F30CB3D" w14:textId="0DF1EB75" w:rsidR="004A2C4B" w:rsidRPr="00557893" w:rsidRDefault="004A2C4B" w:rsidP="00557893">
      <w:pPr>
        <w:jc w:val="both"/>
        <w:rPr>
          <w:rFonts w:ascii="Times New Roman" w:hAnsi="Times New Roman" w:cs="Times New Roman"/>
          <w:sz w:val="24"/>
          <w:szCs w:val="24"/>
        </w:rPr>
      </w:pPr>
    </w:p>
    <w:p w14:paraId="14E2AA91" w14:textId="56B645F4" w:rsidR="004A2C4B" w:rsidRPr="00557893" w:rsidRDefault="004A2C4B" w:rsidP="00557893">
      <w:pPr>
        <w:jc w:val="both"/>
        <w:rPr>
          <w:rFonts w:ascii="Times New Roman" w:hAnsi="Times New Roman" w:cs="Times New Roman"/>
          <w:sz w:val="24"/>
          <w:szCs w:val="24"/>
        </w:rPr>
      </w:pPr>
    </w:p>
    <w:p w14:paraId="29A69435" w14:textId="769084AD" w:rsidR="004A2C4B" w:rsidRPr="00557893" w:rsidRDefault="004A2C4B" w:rsidP="00557893">
      <w:pPr>
        <w:jc w:val="both"/>
        <w:rPr>
          <w:rFonts w:ascii="Times New Roman" w:hAnsi="Times New Roman" w:cs="Times New Roman"/>
          <w:sz w:val="24"/>
          <w:szCs w:val="24"/>
        </w:rPr>
      </w:pPr>
    </w:p>
    <w:p w14:paraId="213ECF5E" w14:textId="01A61FFF" w:rsidR="004A2C4B" w:rsidRPr="00557893" w:rsidRDefault="004A2C4B" w:rsidP="00557893">
      <w:pPr>
        <w:jc w:val="both"/>
        <w:rPr>
          <w:rFonts w:ascii="Times New Roman" w:hAnsi="Times New Roman" w:cs="Times New Roman"/>
          <w:sz w:val="24"/>
          <w:szCs w:val="24"/>
        </w:rPr>
      </w:pPr>
    </w:p>
    <w:p w14:paraId="5D261AC1" w14:textId="19DD42E5" w:rsidR="004A2C4B" w:rsidRPr="00557893" w:rsidRDefault="004A2C4B" w:rsidP="00557893">
      <w:pPr>
        <w:jc w:val="both"/>
        <w:rPr>
          <w:rFonts w:ascii="Times New Roman" w:hAnsi="Times New Roman" w:cs="Times New Roman"/>
          <w:sz w:val="24"/>
          <w:szCs w:val="24"/>
        </w:rPr>
      </w:pPr>
    </w:p>
    <w:p w14:paraId="585C15E5" w14:textId="5FC0CFB3" w:rsidR="004A2C4B" w:rsidRPr="00557893" w:rsidRDefault="004A2C4B" w:rsidP="00557893">
      <w:pPr>
        <w:jc w:val="both"/>
        <w:rPr>
          <w:rFonts w:ascii="Times New Roman" w:hAnsi="Times New Roman" w:cs="Times New Roman"/>
          <w:sz w:val="24"/>
          <w:szCs w:val="24"/>
        </w:rPr>
      </w:pPr>
    </w:p>
    <w:p w14:paraId="02ECFA3F" w14:textId="5848EBCC" w:rsidR="004A2C4B" w:rsidRPr="00557893" w:rsidRDefault="004A2C4B" w:rsidP="00557893">
      <w:pPr>
        <w:jc w:val="both"/>
        <w:rPr>
          <w:rFonts w:ascii="Times New Roman" w:hAnsi="Times New Roman" w:cs="Times New Roman"/>
          <w:sz w:val="24"/>
          <w:szCs w:val="24"/>
        </w:rPr>
      </w:pPr>
    </w:p>
    <w:p w14:paraId="008AD1B3" w14:textId="689B6950" w:rsidR="004A2C4B" w:rsidRPr="00557893" w:rsidRDefault="004A2C4B" w:rsidP="00557893">
      <w:pPr>
        <w:jc w:val="both"/>
        <w:rPr>
          <w:rFonts w:ascii="Times New Roman" w:hAnsi="Times New Roman" w:cs="Times New Roman"/>
          <w:sz w:val="24"/>
          <w:szCs w:val="24"/>
        </w:rPr>
      </w:pPr>
    </w:p>
    <w:p w14:paraId="2D23FF20" w14:textId="58FF447E" w:rsidR="004A2C4B" w:rsidRPr="00557893" w:rsidRDefault="004A2C4B" w:rsidP="00557893">
      <w:pPr>
        <w:jc w:val="both"/>
        <w:rPr>
          <w:rFonts w:ascii="Times New Roman" w:hAnsi="Times New Roman" w:cs="Times New Roman"/>
          <w:sz w:val="24"/>
          <w:szCs w:val="24"/>
        </w:rPr>
      </w:pPr>
    </w:p>
    <w:p w14:paraId="53F375C1" w14:textId="3DF9611A" w:rsidR="004A2C4B" w:rsidRPr="00557893" w:rsidRDefault="004A2C4B" w:rsidP="00557893">
      <w:pPr>
        <w:jc w:val="both"/>
        <w:rPr>
          <w:rFonts w:ascii="Times New Roman" w:hAnsi="Times New Roman" w:cs="Times New Roman"/>
          <w:sz w:val="24"/>
          <w:szCs w:val="24"/>
        </w:rPr>
      </w:pPr>
    </w:p>
    <w:p w14:paraId="230F032E" w14:textId="11F9C24C" w:rsidR="004A2C4B" w:rsidRPr="00557893" w:rsidRDefault="004A2C4B" w:rsidP="00557893">
      <w:pPr>
        <w:jc w:val="both"/>
        <w:rPr>
          <w:rFonts w:ascii="Times New Roman" w:hAnsi="Times New Roman" w:cs="Times New Roman"/>
          <w:sz w:val="24"/>
          <w:szCs w:val="24"/>
        </w:rPr>
      </w:pPr>
    </w:p>
    <w:p w14:paraId="359F9522" w14:textId="462903AE" w:rsidR="004A2C4B" w:rsidRPr="00557893" w:rsidRDefault="004A2C4B" w:rsidP="00557893">
      <w:pPr>
        <w:jc w:val="both"/>
        <w:rPr>
          <w:rFonts w:ascii="Times New Roman" w:hAnsi="Times New Roman" w:cs="Times New Roman"/>
          <w:sz w:val="24"/>
          <w:szCs w:val="24"/>
        </w:rPr>
      </w:pPr>
    </w:p>
    <w:p w14:paraId="523F48F9" w14:textId="77777777" w:rsidR="004A2C4B" w:rsidRPr="00557893" w:rsidRDefault="004A2C4B" w:rsidP="00557893">
      <w:pPr>
        <w:jc w:val="both"/>
        <w:rPr>
          <w:rFonts w:ascii="Times New Roman" w:hAnsi="Times New Roman" w:cs="Times New Roman"/>
          <w:sz w:val="24"/>
          <w:szCs w:val="24"/>
        </w:rPr>
      </w:pPr>
    </w:p>
    <w:p w14:paraId="53E7CF25" w14:textId="77777777" w:rsidR="005F2D89" w:rsidRPr="00557893" w:rsidRDefault="005F2D89" w:rsidP="00557893">
      <w:pPr>
        <w:jc w:val="both"/>
        <w:rPr>
          <w:rFonts w:ascii="Times New Roman" w:hAnsi="Times New Roman" w:cs="Times New Roman"/>
          <w:sz w:val="24"/>
          <w:szCs w:val="24"/>
        </w:rPr>
      </w:pPr>
    </w:p>
    <w:tbl>
      <w:tblPr>
        <w:tblW w:w="9350" w:type="dxa"/>
        <w:tblLook w:val="04A0" w:firstRow="1" w:lastRow="0" w:firstColumn="1" w:lastColumn="0" w:noHBand="0" w:noVBand="1"/>
      </w:tblPr>
      <w:tblGrid>
        <w:gridCol w:w="1730"/>
        <w:gridCol w:w="1775"/>
        <w:gridCol w:w="936"/>
        <w:gridCol w:w="1547"/>
        <w:gridCol w:w="222"/>
        <w:gridCol w:w="1116"/>
        <w:gridCol w:w="987"/>
        <w:gridCol w:w="1116"/>
      </w:tblGrid>
      <w:tr w:rsidR="004A2C4B" w:rsidRPr="00557893" w14:paraId="4916540C"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4472C4" w:fill="4472C4"/>
            <w:noWrap/>
            <w:vAlign w:val="bottom"/>
            <w:hideMark/>
          </w:tcPr>
          <w:p w14:paraId="083C381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775" w:type="dxa"/>
            <w:tcBorders>
              <w:top w:val="single" w:sz="4" w:space="0" w:color="8EA9DB"/>
              <w:left w:val="nil"/>
              <w:bottom w:val="single" w:sz="4" w:space="0" w:color="8EA9DB"/>
              <w:right w:val="nil"/>
            </w:tcBorders>
            <w:shd w:val="clear" w:color="4472C4" w:fill="4472C4"/>
            <w:noWrap/>
            <w:vAlign w:val="bottom"/>
            <w:hideMark/>
          </w:tcPr>
          <w:p w14:paraId="094057FF"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929" w:type="dxa"/>
            <w:tcBorders>
              <w:top w:val="single" w:sz="4" w:space="0" w:color="8EA9DB"/>
              <w:left w:val="nil"/>
              <w:bottom w:val="single" w:sz="4" w:space="0" w:color="8EA9DB"/>
              <w:right w:val="nil"/>
            </w:tcBorders>
            <w:shd w:val="clear" w:color="4472C4" w:fill="4472C4"/>
            <w:noWrap/>
            <w:vAlign w:val="bottom"/>
            <w:hideMark/>
          </w:tcPr>
          <w:p w14:paraId="047C875D"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7" w:type="dxa"/>
            <w:tcBorders>
              <w:top w:val="single" w:sz="4" w:space="0" w:color="8EA9DB"/>
              <w:left w:val="nil"/>
              <w:bottom w:val="single" w:sz="4" w:space="0" w:color="8EA9DB"/>
              <w:right w:val="nil"/>
            </w:tcBorders>
            <w:shd w:val="clear" w:color="4472C4" w:fill="4472C4"/>
            <w:noWrap/>
            <w:vAlign w:val="bottom"/>
            <w:hideMark/>
          </w:tcPr>
          <w:p w14:paraId="3861B754"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222" w:type="dxa"/>
            <w:tcBorders>
              <w:top w:val="single" w:sz="4" w:space="0" w:color="8EA9DB"/>
              <w:left w:val="nil"/>
              <w:bottom w:val="single" w:sz="4" w:space="0" w:color="8EA9DB"/>
              <w:right w:val="nil"/>
            </w:tcBorders>
            <w:shd w:val="clear" w:color="4472C4" w:fill="4472C4"/>
          </w:tcPr>
          <w:p w14:paraId="125EF1AC" w14:textId="77777777" w:rsidR="004A2C4B" w:rsidRPr="00557893" w:rsidRDefault="004A2C4B" w:rsidP="00557893">
            <w:pPr>
              <w:jc w:val="both"/>
              <w:rPr>
                <w:rFonts w:ascii="Times New Roman" w:eastAsia="Times New Roman" w:hAnsi="Times New Roman" w:cs="Times New Roman"/>
                <w:bCs/>
                <w:sz w:val="24"/>
                <w:szCs w:val="24"/>
              </w:rPr>
            </w:pPr>
          </w:p>
        </w:tc>
        <w:tc>
          <w:tcPr>
            <w:tcW w:w="1080" w:type="dxa"/>
            <w:tcBorders>
              <w:top w:val="single" w:sz="4" w:space="0" w:color="8EA9DB"/>
              <w:left w:val="nil"/>
              <w:bottom w:val="single" w:sz="4" w:space="0" w:color="8EA9DB"/>
              <w:right w:val="nil"/>
            </w:tcBorders>
            <w:shd w:val="clear" w:color="4472C4" w:fill="4472C4"/>
            <w:noWrap/>
            <w:vAlign w:val="bottom"/>
            <w:hideMark/>
          </w:tcPr>
          <w:p w14:paraId="17C2E25E" w14:textId="2EFF474C"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987" w:type="dxa"/>
            <w:tcBorders>
              <w:top w:val="single" w:sz="4" w:space="0" w:color="8EA9DB"/>
              <w:left w:val="nil"/>
              <w:bottom w:val="single" w:sz="4" w:space="0" w:color="8EA9DB"/>
              <w:right w:val="nil"/>
            </w:tcBorders>
            <w:shd w:val="clear" w:color="4472C4" w:fill="4472C4"/>
            <w:noWrap/>
            <w:vAlign w:val="bottom"/>
            <w:hideMark/>
          </w:tcPr>
          <w:p w14:paraId="2A72E340"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080" w:type="dxa"/>
            <w:tcBorders>
              <w:top w:val="single" w:sz="4" w:space="0" w:color="8EA9DB"/>
              <w:left w:val="nil"/>
              <w:bottom w:val="single" w:sz="4" w:space="0" w:color="8EA9DB"/>
              <w:right w:val="single" w:sz="4" w:space="0" w:color="8EA9DB"/>
            </w:tcBorders>
            <w:shd w:val="clear" w:color="4472C4" w:fill="4472C4"/>
            <w:noWrap/>
            <w:vAlign w:val="bottom"/>
            <w:hideMark/>
          </w:tcPr>
          <w:p w14:paraId="1484E372"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4A2C4B" w:rsidRPr="00557893" w14:paraId="2E37F0A7"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78A31CB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FourPointFive</w:t>
            </w:r>
            <w:proofErr w:type="spellEnd"/>
          </w:p>
        </w:tc>
        <w:tc>
          <w:tcPr>
            <w:tcW w:w="1775" w:type="dxa"/>
            <w:tcBorders>
              <w:top w:val="single" w:sz="4" w:space="0" w:color="8EA9DB"/>
              <w:left w:val="nil"/>
              <w:bottom w:val="single" w:sz="4" w:space="0" w:color="8EA9DB"/>
              <w:right w:val="nil"/>
            </w:tcBorders>
            <w:shd w:val="clear" w:color="D9E1F2" w:fill="D9E1F2"/>
            <w:noWrap/>
            <w:vAlign w:val="bottom"/>
            <w:hideMark/>
          </w:tcPr>
          <w:p w14:paraId="24914F7B"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OnePointFive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5A2E1B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c>
          <w:tcPr>
            <w:tcW w:w="1547" w:type="dxa"/>
            <w:tcBorders>
              <w:top w:val="single" w:sz="4" w:space="0" w:color="8EA9DB"/>
              <w:left w:val="nil"/>
              <w:bottom w:val="single" w:sz="4" w:space="0" w:color="8EA9DB"/>
              <w:right w:val="nil"/>
            </w:tcBorders>
            <w:shd w:val="clear" w:color="D9E1F2" w:fill="D9E1F2"/>
            <w:noWrap/>
            <w:vAlign w:val="bottom"/>
            <w:hideMark/>
          </w:tcPr>
          <w:p w14:paraId="04BB41D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04DE5769"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ED9ACD9" w14:textId="5F6A1C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3.497431</w:t>
            </w:r>
          </w:p>
        </w:tc>
        <w:tc>
          <w:tcPr>
            <w:tcW w:w="987" w:type="dxa"/>
            <w:tcBorders>
              <w:top w:val="single" w:sz="4" w:space="0" w:color="8EA9DB"/>
              <w:left w:val="nil"/>
              <w:bottom w:val="single" w:sz="4" w:space="0" w:color="8EA9DB"/>
              <w:right w:val="nil"/>
            </w:tcBorders>
            <w:shd w:val="clear" w:color="D9E1F2" w:fill="D9E1F2"/>
            <w:noWrap/>
            <w:vAlign w:val="bottom"/>
            <w:hideMark/>
          </w:tcPr>
          <w:p w14:paraId="1FC8CF3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0.269</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5C1FD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0.807</w:t>
            </w:r>
          </w:p>
        </w:tc>
      </w:tr>
      <w:tr w:rsidR="004A2C4B" w:rsidRPr="00557893" w14:paraId="6A0BCD2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3317F1F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38A951A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29" w:type="dxa"/>
            <w:tcBorders>
              <w:top w:val="single" w:sz="4" w:space="0" w:color="8EA9DB"/>
              <w:left w:val="nil"/>
              <w:bottom w:val="single" w:sz="4" w:space="0" w:color="8EA9DB"/>
              <w:right w:val="nil"/>
            </w:tcBorders>
            <w:shd w:val="clear" w:color="auto" w:fill="auto"/>
            <w:noWrap/>
            <w:vAlign w:val="bottom"/>
            <w:hideMark/>
          </w:tcPr>
          <w:p w14:paraId="52AEB98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7" w:type="dxa"/>
            <w:tcBorders>
              <w:top w:val="single" w:sz="4" w:space="0" w:color="8EA9DB"/>
              <w:left w:val="nil"/>
              <w:bottom w:val="single" w:sz="4" w:space="0" w:color="8EA9DB"/>
              <w:right w:val="nil"/>
            </w:tcBorders>
            <w:shd w:val="clear" w:color="auto" w:fill="auto"/>
            <w:noWrap/>
            <w:vAlign w:val="bottom"/>
            <w:hideMark/>
          </w:tcPr>
          <w:p w14:paraId="14114B6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D30B96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7686D847" w14:textId="60CC0034"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1.449353</w:t>
            </w:r>
          </w:p>
        </w:tc>
        <w:tc>
          <w:tcPr>
            <w:tcW w:w="987" w:type="dxa"/>
            <w:tcBorders>
              <w:top w:val="single" w:sz="4" w:space="0" w:color="8EA9DB"/>
              <w:left w:val="nil"/>
              <w:bottom w:val="single" w:sz="4" w:space="0" w:color="8EA9DB"/>
              <w:right w:val="nil"/>
            </w:tcBorders>
            <w:shd w:val="clear" w:color="auto" w:fill="auto"/>
            <w:noWrap/>
            <w:vAlign w:val="bottom"/>
            <w:hideMark/>
          </w:tcPr>
          <w:p w14:paraId="2E24138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0.126</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90E061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7B3BAA41"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61CB6C73"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540C5297"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7C94A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c>
          <w:tcPr>
            <w:tcW w:w="1547" w:type="dxa"/>
            <w:tcBorders>
              <w:top w:val="single" w:sz="4" w:space="0" w:color="8EA9DB"/>
              <w:left w:val="nil"/>
              <w:bottom w:val="single" w:sz="4" w:space="0" w:color="8EA9DB"/>
              <w:right w:val="nil"/>
            </w:tcBorders>
            <w:shd w:val="clear" w:color="D9E1F2" w:fill="D9E1F2"/>
            <w:noWrap/>
            <w:vAlign w:val="bottom"/>
            <w:hideMark/>
          </w:tcPr>
          <w:p w14:paraId="0037A88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0D131C86"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72485678" w14:textId="2145C7EA"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0.86364</w:t>
            </w:r>
          </w:p>
        </w:tc>
        <w:tc>
          <w:tcPr>
            <w:tcW w:w="987" w:type="dxa"/>
            <w:tcBorders>
              <w:top w:val="single" w:sz="4" w:space="0" w:color="8EA9DB"/>
              <w:left w:val="nil"/>
              <w:bottom w:val="single" w:sz="4" w:space="0" w:color="8EA9DB"/>
              <w:right w:val="nil"/>
            </w:tcBorders>
            <w:shd w:val="clear" w:color="D9E1F2" w:fill="D9E1F2"/>
            <w:noWrap/>
            <w:vAlign w:val="bottom"/>
            <w:hideMark/>
          </w:tcPr>
          <w:p w14:paraId="5C2A32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0.681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9D5D4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9DF500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3AFF831D"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7755C0F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auto" w:fill="auto"/>
            <w:noWrap/>
            <w:vAlign w:val="bottom"/>
            <w:hideMark/>
          </w:tcPr>
          <w:p w14:paraId="2FD9480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547" w:type="dxa"/>
            <w:tcBorders>
              <w:top w:val="single" w:sz="4" w:space="0" w:color="8EA9DB"/>
              <w:left w:val="nil"/>
              <w:bottom w:val="single" w:sz="4" w:space="0" w:color="8EA9DB"/>
              <w:right w:val="nil"/>
            </w:tcBorders>
            <w:shd w:val="clear" w:color="auto" w:fill="auto"/>
            <w:noWrap/>
            <w:vAlign w:val="bottom"/>
            <w:hideMark/>
          </w:tcPr>
          <w:p w14:paraId="3DAD35A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199A3A36"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38EFD382" w14:textId="313A0338"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1.886876</w:t>
            </w:r>
          </w:p>
        </w:tc>
        <w:tc>
          <w:tcPr>
            <w:tcW w:w="987" w:type="dxa"/>
            <w:tcBorders>
              <w:top w:val="single" w:sz="4" w:space="0" w:color="8EA9DB"/>
              <w:left w:val="nil"/>
              <w:bottom w:val="single" w:sz="4" w:space="0" w:color="8EA9DB"/>
              <w:right w:val="nil"/>
            </w:tcBorders>
            <w:shd w:val="clear" w:color="auto" w:fill="auto"/>
            <w:noWrap/>
            <w:vAlign w:val="bottom"/>
            <w:hideMark/>
          </w:tcPr>
          <w:p w14:paraId="6391F0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0C53DC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3B525CAE"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670F30C7"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4CCF409F"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45EEF70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47" w:type="dxa"/>
            <w:tcBorders>
              <w:top w:val="single" w:sz="4" w:space="0" w:color="8EA9DB"/>
              <w:left w:val="nil"/>
              <w:bottom w:val="single" w:sz="4" w:space="0" w:color="8EA9DB"/>
              <w:right w:val="nil"/>
            </w:tcBorders>
            <w:shd w:val="clear" w:color="D9E1F2" w:fill="D9E1F2"/>
            <w:noWrap/>
            <w:vAlign w:val="bottom"/>
            <w:hideMark/>
          </w:tcPr>
          <w:p w14:paraId="7B882E5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46F1392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3265EB03" w14:textId="4CB7EC4E"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1.755409</w:t>
            </w:r>
          </w:p>
        </w:tc>
        <w:tc>
          <w:tcPr>
            <w:tcW w:w="987" w:type="dxa"/>
            <w:tcBorders>
              <w:top w:val="single" w:sz="4" w:space="0" w:color="8EA9DB"/>
              <w:left w:val="nil"/>
              <w:bottom w:val="single" w:sz="4" w:space="0" w:color="8EA9DB"/>
              <w:right w:val="nil"/>
            </w:tcBorders>
            <w:shd w:val="clear" w:color="D9E1F2" w:fill="D9E1F2"/>
            <w:noWrap/>
            <w:vAlign w:val="bottom"/>
            <w:hideMark/>
          </w:tcPr>
          <w:p w14:paraId="0AF5A93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0D6A1FC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0.735</w:t>
            </w:r>
          </w:p>
        </w:tc>
      </w:tr>
      <w:tr w:rsidR="004A2C4B" w:rsidRPr="00557893" w14:paraId="41B1353C"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61BA3FF2"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OnePointFive</w:t>
            </w:r>
            <w:proofErr w:type="spellEnd"/>
          </w:p>
        </w:tc>
        <w:tc>
          <w:tcPr>
            <w:tcW w:w="1775" w:type="dxa"/>
            <w:tcBorders>
              <w:top w:val="single" w:sz="4" w:space="0" w:color="8EA9DB"/>
              <w:left w:val="nil"/>
              <w:bottom w:val="single" w:sz="4" w:space="0" w:color="8EA9DB"/>
              <w:right w:val="nil"/>
            </w:tcBorders>
            <w:shd w:val="clear" w:color="auto" w:fill="auto"/>
            <w:noWrap/>
            <w:vAlign w:val="bottom"/>
            <w:hideMark/>
          </w:tcPr>
          <w:p w14:paraId="413424B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29" w:type="dxa"/>
            <w:tcBorders>
              <w:top w:val="single" w:sz="4" w:space="0" w:color="8EA9DB"/>
              <w:left w:val="nil"/>
              <w:bottom w:val="single" w:sz="4" w:space="0" w:color="8EA9DB"/>
              <w:right w:val="nil"/>
            </w:tcBorders>
            <w:shd w:val="clear" w:color="auto" w:fill="auto"/>
            <w:noWrap/>
            <w:vAlign w:val="bottom"/>
            <w:hideMark/>
          </w:tcPr>
          <w:p w14:paraId="08717FB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547" w:type="dxa"/>
            <w:tcBorders>
              <w:top w:val="single" w:sz="4" w:space="0" w:color="8EA9DB"/>
              <w:left w:val="nil"/>
              <w:bottom w:val="single" w:sz="4" w:space="0" w:color="8EA9DB"/>
              <w:right w:val="nil"/>
            </w:tcBorders>
            <w:shd w:val="clear" w:color="auto" w:fill="auto"/>
            <w:noWrap/>
            <w:vAlign w:val="bottom"/>
            <w:hideMark/>
          </w:tcPr>
          <w:p w14:paraId="053D2CE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72CAE63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16F168B3" w14:textId="2F29D48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0.818118</w:t>
            </w:r>
          </w:p>
        </w:tc>
        <w:tc>
          <w:tcPr>
            <w:tcW w:w="987" w:type="dxa"/>
            <w:tcBorders>
              <w:top w:val="single" w:sz="4" w:space="0" w:color="8EA9DB"/>
              <w:left w:val="nil"/>
              <w:bottom w:val="single" w:sz="4" w:space="0" w:color="8EA9DB"/>
              <w:right w:val="nil"/>
            </w:tcBorders>
            <w:shd w:val="clear" w:color="auto" w:fill="auto"/>
            <w:noWrap/>
            <w:vAlign w:val="bottom"/>
            <w:hideMark/>
          </w:tcPr>
          <w:p w14:paraId="464A646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EF9D6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3CB768A"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46540754"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20A9F4C3"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331FAF1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547" w:type="dxa"/>
            <w:tcBorders>
              <w:top w:val="single" w:sz="4" w:space="0" w:color="8EA9DB"/>
              <w:left w:val="nil"/>
              <w:bottom w:val="single" w:sz="4" w:space="0" w:color="8EA9DB"/>
              <w:right w:val="nil"/>
            </w:tcBorders>
            <w:shd w:val="clear" w:color="D9E1F2" w:fill="D9E1F2"/>
            <w:noWrap/>
            <w:vAlign w:val="bottom"/>
            <w:hideMark/>
          </w:tcPr>
          <w:p w14:paraId="618DAF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31585262"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3A3AA89" w14:textId="6CEF3F3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1.005198</w:t>
            </w:r>
          </w:p>
        </w:tc>
        <w:tc>
          <w:tcPr>
            <w:tcW w:w="987" w:type="dxa"/>
            <w:tcBorders>
              <w:top w:val="single" w:sz="4" w:space="0" w:color="8EA9DB"/>
              <w:left w:val="nil"/>
              <w:bottom w:val="single" w:sz="4" w:space="0" w:color="8EA9DB"/>
              <w:right w:val="nil"/>
            </w:tcBorders>
            <w:shd w:val="clear" w:color="D9E1F2" w:fill="D9E1F2"/>
            <w:noWrap/>
            <w:vAlign w:val="bottom"/>
            <w:hideMark/>
          </w:tcPr>
          <w:p w14:paraId="08D218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F037C7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1FCEDCFD"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6F8F6FB6"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6CBD825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auto" w:fill="auto"/>
            <w:noWrap/>
            <w:vAlign w:val="bottom"/>
            <w:hideMark/>
          </w:tcPr>
          <w:p w14:paraId="3D3D382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547" w:type="dxa"/>
            <w:tcBorders>
              <w:top w:val="single" w:sz="4" w:space="0" w:color="8EA9DB"/>
              <w:left w:val="nil"/>
              <w:bottom w:val="single" w:sz="4" w:space="0" w:color="8EA9DB"/>
              <w:right w:val="nil"/>
            </w:tcBorders>
            <w:shd w:val="clear" w:color="auto" w:fill="auto"/>
            <w:noWrap/>
            <w:vAlign w:val="bottom"/>
            <w:hideMark/>
          </w:tcPr>
          <w:p w14:paraId="70A07B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283D8B6B"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57BDFBD2" w14:textId="245D3E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0.633363</w:t>
            </w:r>
          </w:p>
        </w:tc>
        <w:tc>
          <w:tcPr>
            <w:tcW w:w="987" w:type="dxa"/>
            <w:tcBorders>
              <w:top w:val="single" w:sz="4" w:space="0" w:color="8EA9DB"/>
              <w:left w:val="nil"/>
              <w:bottom w:val="single" w:sz="4" w:space="0" w:color="8EA9DB"/>
              <w:right w:val="nil"/>
            </w:tcBorders>
            <w:shd w:val="clear" w:color="auto" w:fill="auto"/>
            <w:noWrap/>
            <w:vAlign w:val="bottom"/>
            <w:hideMark/>
          </w:tcPr>
          <w:p w14:paraId="2E729C6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DE6F19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r>
      <w:tr w:rsidR="004A2C4B" w:rsidRPr="00557893" w14:paraId="6B6F6FE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5E00932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57191BD3"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94D48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7" w:type="dxa"/>
            <w:tcBorders>
              <w:top w:val="single" w:sz="4" w:space="0" w:color="8EA9DB"/>
              <w:left w:val="nil"/>
              <w:bottom w:val="single" w:sz="4" w:space="0" w:color="8EA9DB"/>
              <w:right w:val="nil"/>
            </w:tcBorders>
            <w:shd w:val="clear" w:color="D9E1F2" w:fill="D9E1F2"/>
            <w:noWrap/>
            <w:vAlign w:val="bottom"/>
            <w:hideMark/>
          </w:tcPr>
          <w:p w14:paraId="24DEFC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90CACD7"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998ABA5" w14:textId="5C1A53C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1.019989</w:t>
            </w:r>
          </w:p>
        </w:tc>
        <w:tc>
          <w:tcPr>
            <w:tcW w:w="987" w:type="dxa"/>
            <w:tcBorders>
              <w:top w:val="single" w:sz="4" w:space="0" w:color="8EA9DB"/>
              <w:left w:val="nil"/>
              <w:bottom w:val="single" w:sz="4" w:space="0" w:color="8EA9DB"/>
              <w:right w:val="nil"/>
            </w:tcBorders>
            <w:shd w:val="clear" w:color="D9E1F2" w:fill="D9E1F2"/>
            <w:noWrap/>
            <w:vAlign w:val="bottom"/>
            <w:hideMark/>
          </w:tcPr>
          <w:p w14:paraId="10FD933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0.432</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B064A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7C8D770"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2D26142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1775" w:type="dxa"/>
            <w:tcBorders>
              <w:top w:val="single" w:sz="4" w:space="0" w:color="8EA9DB"/>
              <w:left w:val="nil"/>
              <w:bottom w:val="single" w:sz="4" w:space="0" w:color="8EA9DB"/>
              <w:right w:val="nil"/>
            </w:tcBorders>
            <w:shd w:val="clear" w:color="auto" w:fill="auto"/>
            <w:noWrap/>
            <w:vAlign w:val="bottom"/>
            <w:hideMark/>
          </w:tcPr>
          <w:p w14:paraId="28DF8DB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234C306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7" w:type="dxa"/>
            <w:tcBorders>
              <w:top w:val="single" w:sz="4" w:space="0" w:color="8EA9DB"/>
              <w:left w:val="nil"/>
              <w:bottom w:val="single" w:sz="4" w:space="0" w:color="8EA9DB"/>
              <w:right w:val="nil"/>
            </w:tcBorders>
            <w:shd w:val="clear" w:color="auto" w:fill="auto"/>
            <w:noWrap/>
            <w:vAlign w:val="bottom"/>
            <w:hideMark/>
          </w:tcPr>
          <w:p w14:paraId="3CEA66A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6A970E8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07707F64" w14:textId="764FB31B"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0.63314</w:t>
            </w:r>
          </w:p>
        </w:tc>
        <w:tc>
          <w:tcPr>
            <w:tcW w:w="987" w:type="dxa"/>
            <w:tcBorders>
              <w:top w:val="single" w:sz="4" w:space="0" w:color="8EA9DB"/>
              <w:left w:val="nil"/>
              <w:bottom w:val="single" w:sz="4" w:space="0" w:color="8EA9DB"/>
              <w:right w:val="nil"/>
            </w:tcBorders>
            <w:shd w:val="clear" w:color="auto" w:fill="auto"/>
            <w:noWrap/>
            <w:vAlign w:val="bottom"/>
            <w:hideMark/>
          </w:tcPr>
          <w:p w14:paraId="01D3E2B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0.823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8AC5F1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250CE5D7"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7EFDCB9C"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69791D6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D9E1F2" w:fill="D9E1F2"/>
            <w:noWrap/>
            <w:vAlign w:val="bottom"/>
            <w:hideMark/>
          </w:tcPr>
          <w:p w14:paraId="6669CA7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w:t>
            </w:r>
          </w:p>
        </w:tc>
        <w:tc>
          <w:tcPr>
            <w:tcW w:w="1547" w:type="dxa"/>
            <w:tcBorders>
              <w:top w:val="single" w:sz="4" w:space="0" w:color="8EA9DB"/>
              <w:left w:val="nil"/>
              <w:bottom w:val="single" w:sz="4" w:space="0" w:color="8EA9DB"/>
              <w:right w:val="nil"/>
            </w:tcBorders>
            <w:shd w:val="clear" w:color="D9E1F2" w:fill="D9E1F2"/>
            <w:noWrap/>
            <w:vAlign w:val="bottom"/>
            <w:hideMark/>
          </w:tcPr>
          <w:p w14:paraId="03890D1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53ABFA8"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3BC85811" w14:textId="4014B399"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0.607589</w:t>
            </w:r>
          </w:p>
        </w:tc>
        <w:tc>
          <w:tcPr>
            <w:tcW w:w="987" w:type="dxa"/>
            <w:tcBorders>
              <w:top w:val="single" w:sz="4" w:space="0" w:color="8EA9DB"/>
              <w:left w:val="nil"/>
              <w:bottom w:val="single" w:sz="4" w:space="0" w:color="8EA9DB"/>
              <w:right w:val="nil"/>
            </w:tcBorders>
            <w:shd w:val="clear" w:color="D9E1F2" w:fill="D9E1F2"/>
            <w:noWrap/>
            <w:vAlign w:val="bottom"/>
            <w:hideMark/>
          </w:tcPr>
          <w:p w14:paraId="0FE751C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0.848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83A063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974FA7A"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7ADA20A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1D228AD2"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513454F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w:t>
            </w:r>
          </w:p>
        </w:tc>
        <w:tc>
          <w:tcPr>
            <w:tcW w:w="1547" w:type="dxa"/>
            <w:tcBorders>
              <w:top w:val="single" w:sz="4" w:space="0" w:color="8EA9DB"/>
              <w:left w:val="nil"/>
              <w:bottom w:val="single" w:sz="4" w:space="0" w:color="8EA9DB"/>
              <w:right w:val="nil"/>
            </w:tcBorders>
            <w:shd w:val="clear" w:color="auto" w:fill="auto"/>
            <w:noWrap/>
            <w:vAlign w:val="bottom"/>
            <w:hideMark/>
          </w:tcPr>
          <w:p w14:paraId="5FAC1D7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DCADF4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68F30544" w14:textId="69D7906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0.792434</w:t>
            </w:r>
          </w:p>
        </w:tc>
        <w:tc>
          <w:tcPr>
            <w:tcW w:w="987" w:type="dxa"/>
            <w:tcBorders>
              <w:top w:val="single" w:sz="4" w:space="0" w:color="8EA9DB"/>
              <w:left w:val="nil"/>
              <w:bottom w:val="single" w:sz="4" w:space="0" w:color="8EA9DB"/>
              <w:right w:val="nil"/>
            </w:tcBorders>
            <w:shd w:val="clear" w:color="auto" w:fill="auto"/>
            <w:noWrap/>
            <w:vAlign w:val="bottom"/>
            <w:hideMark/>
          </w:tcPr>
          <w:p w14:paraId="4E1DF3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6E226B2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01EA0B1"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57B9EF5D"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1775" w:type="dxa"/>
            <w:tcBorders>
              <w:top w:val="single" w:sz="4" w:space="0" w:color="8EA9DB"/>
              <w:left w:val="nil"/>
              <w:bottom w:val="single" w:sz="4" w:space="0" w:color="8EA9DB"/>
              <w:right w:val="nil"/>
            </w:tcBorders>
            <w:shd w:val="clear" w:color="D9E1F2" w:fill="D9E1F2"/>
            <w:noWrap/>
            <w:vAlign w:val="bottom"/>
            <w:hideMark/>
          </w:tcPr>
          <w:p w14:paraId="1320A2D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D9E1F2" w:fill="D9E1F2"/>
            <w:noWrap/>
            <w:vAlign w:val="bottom"/>
            <w:hideMark/>
          </w:tcPr>
          <w:p w14:paraId="66140D1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547" w:type="dxa"/>
            <w:tcBorders>
              <w:top w:val="single" w:sz="4" w:space="0" w:color="8EA9DB"/>
              <w:left w:val="nil"/>
              <w:bottom w:val="single" w:sz="4" w:space="0" w:color="8EA9DB"/>
              <w:right w:val="nil"/>
            </w:tcBorders>
            <w:shd w:val="clear" w:color="D9E1F2" w:fill="D9E1F2"/>
            <w:noWrap/>
            <w:vAlign w:val="bottom"/>
            <w:hideMark/>
          </w:tcPr>
          <w:p w14:paraId="2A45FB6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664F711"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59CB4B8E" w14:textId="3AE4CBA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0.73987</w:t>
            </w:r>
          </w:p>
        </w:tc>
        <w:tc>
          <w:tcPr>
            <w:tcW w:w="987" w:type="dxa"/>
            <w:tcBorders>
              <w:top w:val="single" w:sz="4" w:space="0" w:color="8EA9DB"/>
              <w:left w:val="nil"/>
              <w:bottom w:val="single" w:sz="4" w:space="0" w:color="8EA9DB"/>
              <w:right w:val="nil"/>
            </w:tcBorders>
            <w:shd w:val="clear" w:color="D9E1F2" w:fill="D9E1F2"/>
            <w:noWrap/>
            <w:vAlign w:val="bottom"/>
            <w:hideMark/>
          </w:tcPr>
          <w:p w14:paraId="671E60F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0.785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37A265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BBFBD96"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42077726"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3372C64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552D1A4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7" w:type="dxa"/>
            <w:tcBorders>
              <w:top w:val="single" w:sz="4" w:space="0" w:color="8EA9DB"/>
              <w:left w:val="nil"/>
              <w:bottom w:val="single" w:sz="4" w:space="0" w:color="8EA9DB"/>
              <w:right w:val="nil"/>
            </w:tcBorders>
            <w:shd w:val="clear" w:color="auto" w:fill="auto"/>
            <w:noWrap/>
            <w:vAlign w:val="bottom"/>
            <w:hideMark/>
          </w:tcPr>
          <w:p w14:paraId="3E5543F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40DE9E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681D73CF" w14:textId="1A6732A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0.876615</w:t>
            </w:r>
          </w:p>
        </w:tc>
        <w:tc>
          <w:tcPr>
            <w:tcW w:w="987" w:type="dxa"/>
            <w:tcBorders>
              <w:top w:val="single" w:sz="4" w:space="0" w:color="8EA9DB"/>
              <w:left w:val="nil"/>
              <w:bottom w:val="single" w:sz="4" w:space="0" w:color="8EA9DB"/>
              <w:right w:val="nil"/>
            </w:tcBorders>
            <w:shd w:val="clear" w:color="auto" w:fill="auto"/>
            <w:noWrap/>
            <w:vAlign w:val="bottom"/>
            <w:hideMark/>
          </w:tcPr>
          <w:p w14:paraId="4CF0A98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0.581</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7A5B9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66874882"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45D9035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1775" w:type="dxa"/>
            <w:tcBorders>
              <w:top w:val="single" w:sz="4" w:space="0" w:color="8EA9DB"/>
              <w:left w:val="nil"/>
              <w:bottom w:val="single" w:sz="4" w:space="0" w:color="8EA9DB"/>
              <w:right w:val="nil"/>
            </w:tcBorders>
            <w:shd w:val="clear" w:color="D9E1F2" w:fill="D9E1F2"/>
            <w:noWrap/>
            <w:vAlign w:val="bottom"/>
            <w:hideMark/>
          </w:tcPr>
          <w:p w14:paraId="31616D3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01A74CD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w:t>
            </w:r>
          </w:p>
        </w:tc>
        <w:tc>
          <w:tcPr>
            <w:tcW w:w="1547" w:type="dxa"/>
            <w:tcBorders>
              <w:top w:val="single" w:sz="4" w:space="0" w:color="8EA9DB"/>
              <w:left w:val="nil"/>
              <w:bottom w:val="single" w:sz="4" w:space="0" w:color="8EA9DB"/>
              <w:right w:val="nil"/>
            </w:tcBorders>
            <w:shd w:val="clear" w:color="D9E1F2" w:fill="D9E1F2"/>
            <w:noWrap/>
            <w:vAlign w:val="bottom"/>
            <w:hideMark/>
          </w:tcPr>
          <w:p w14:paraId="0A3CA67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35E2741C"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53CBA19D" w14:textId="24D2611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1.603256</w:t>
            </w:r>
          </w:p>
        </w:tc>
        <w:tc>
          <w:tcPr>
            <w:tcW w:w="987" w:type="dxa"/>
            <w:tcBorders>
              <w:top w:val="single" w:sz="4" w:space="0" w:color="8EA9DB"/>
              <w:left w:val="nil"/>
              <w:bottom w:val="single" w:sz="4" w:space="0" w:color="8EA9DB"/>
              <w:right w:val="nil"/>
            </w:tcBorders>
            <w:shd w:val="clear" w:color="D9E1F2" w:fill="D9E1F2"/>
            <w:noWrap/>
            <w:vAlign w:val="bottom"/>
            <w:hideMark/>
          </w:tcPr>
          <w:p w14:paraId="4603DCB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D371E0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bl>
    <w:p w14:paraId="4AA97C12" w14:textId="77777777" w:rsidR="005F2D89" w:rsidRPr="00557893" w:rsidRDefault="005F2D89" w:rsidP="00557893">
      <w:pPr>
        <w:jc w:val="both"/>
        <w:rPr>
          <w:rFonts w:ascii="Times New Roman" w:hAnsi="Times New Roman" w:cs="Times New Roman"/>
          <w:sz w:val="24"/>
          <w:szCs w:val="24"/>
        </w:rPr>
      </w:pPr>
    </w:p>
    <w:p w14:paraId="63099D2C" w14:textId="3B4C7D67" w:rsidR="005F2D89" w:rsidRPr="00557893" w:rsidRDefault="00161C4F"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Figure 1</w:t>
      </w:r>
      <w:r w:rsidR="00821F29" w:rsidRPr="00821F29">
        <w:rPr>
          <w:rFonts w:ascii="Times New Roman" w:hAnsi="Times New Roman" w:cs="Times New Roman"/>
          <w:b/>
          <w:sz w:val="24"/>
          <w:szCs w:val="24"/>
        </w:rPr>
        <w:t>04</w:t>
      </w:r>
      <w:r w:rsidRPr="00821F29">
        <w:rPr>
          <w:rFonts w:ascii="Times New Roman" w:hAnsi="Times New Roman" w:cs="Times New Roman"/>
          <w:b/>
          <w:sz w:val="24"/>
          <w:szCs w:val="24"/>
        </w:rPr>
        <w:t>.</w:t>
      </w:r>
      <w:proofErr w:type="gramEnd"/>
      <w:r w:rsidR="005F2D89" w:rsidRPr="00557893">
        <w:rPr>
          <w:rFonts w:ascii="Times New Roman" w:hAnsi="Times New Roman" w:cs="Times New Roman"/>
          <w:sz w:val="24"/>
          <w:szCs w:val="24"/>
        </w:rPr>
        <w:t xml:space="preserve"> This table shows the pairwise </w:t>
      </w:r>
      <w:proofErr w:type="spellStart"/>
      <w:r w:rsidR="005F2D89" w:rsidRPr="00557893">
        <w:rPr>
          <w:rFonts w:ascii="Times New Roman" w:hAnsi="Times New Roman" w:cs="Times New Roman"/>
          <w:sz w:val="24"/>
          <w:szCs w:val="24"/>
        </w:rPr>
        <w:t>permanova</w:t>
      </w:r>
      <w:proofErr w:type="spellEnd"/>
      <w:r w:rsidR="005F2D89" w:rsidRPr="00557893">
        <w:rPr>
          <w:rFonts w:ascii="Times New Roman" w:hAnsi="Times New Roman" w:cs="Times New Roman"/>
          <w:sz w:val="24"/>
          <w:szCs w:val="24"/>
        </w:rPr>
        <w:t xml:space="preserve"> statistical analysis done with the size proportion category and its groupings.</w:t>
      </w:r>
    </w:p>
    <w:p w14:paraId="610EBBE4" w14:textId="77777777" w:rsidR="005F2D89" w:rsidRPr="00557893" w:rsidRDefault="005F2D89" w:rsidP="00557893">
      <w:pPr>
        <w:jc w:val="both"/>
        <w:rPr>
          <w:rFonts w:ascii="Times New Roman" w:hAnsi="Times New Roman" w:cs="Times New Roman"/>
          <w:sz w:val="24"/>
          <w:szCs w:val="24"/>
        </w:rPr>
      </w:pPr>
    </w:p>
    <w:p w14:paraId="248D53B2" w14:textId="77777777" w:rsidR="00CF3393" w:rsidRPr="00557893" w:rsidRDefault="00CF3393" w:rsidP="00557893">
      <w:pPr>
        <w:jc w:val="both"/>
        <w:rPr>
          <w:rFonts w:ascii="Times New Roman" w:hAnsi="Times New Roman" w:cs="Times New Roman"/>
          <w:sz w:val="24"/>
          <w:szCs w:val="24"/>
        </w:rPr>
      </w:pPr>
    </w:p>
    <w:p w14:paraId="58936B98" w14:textId="07600E6C"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5F4E43FF" wp14:editId="73E7316D">
            <wp:extent cx="5943600" cy="3382645"/>
            <wp:effectExtent l="0" t="0" r="0" b="825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71FDDCF3" w14:textId="554EDC33" w:rsidR="00CF3393" w:rsidRPr="00557893" w:rsidRDefault="00A95631" w:rsidP="00557893">
      <w:pPr>
        <w:jc w:val="both"/>
        <w:rPr>
          <w:rFonts w:ascii="Times New Roman" w:hAnsi="Times New Roman" w:cs="Times New Roman"/>
          <w:sz w:val="24"/>
          <w:szCs w:val="24"/>
        </w:rPr>
      </w:pPr>
      <w:proofErr w:type="gramStart"/>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Pr>
          <w:rFonts w:ascii="Times New Roman" w:eastAsia="Times New Roman" w:hAnsi="Times New Roman" w:cs="Times New Roman"/>
          <w:b/>
          <w:sz w:val="24"/>
          <w:szCs w:val="24"/>
        </w:rPr>
        <w:t>05</w:t>
      </w:r>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bCs/>
          <w:sz w:val="24"/>
          <w:szCs w:val="24"/>
        </w:rPr>
        <w:t xml:space="preserve"> </w:t>
      </w:r>
      <w:proofErr w:type="gramStart"/>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w:t>
      </w:r>
      <w:proofErr w:type="gramEnd"/>
      <w:r w:rsidRPr="00557893">
        <w:rPr>
          <w:rFonts w:ascii="Times New Roman" w:eastAsia="Times New Roman" w:hAnsi="Times New Roman" w:cs="Times New Roman"/>
          <w:sz w:val="24"/>
          <w:szCs w:val="24"/>
        </w:rPr>
        <w:t xml:space="preserve"> Intestinal microbiome of</w:t>
      </w:r>
      <w:r w:rsidRPr="00557893">
        <w:rPr>
          <w:rFonts w:ascii="Times New Roman" w:eastAsia="Times New Roman" w:hAnsi="Times New Roman" w:cs="Times New Roman"/>
          <w:i/>
          <w:iCs/>
          <w:sz w:val="24"/>
          <w:szCs w:val="24"/>
        </w:rPr>
        <w:t xml:space="preserve">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 Microbiome data was generated using 16S metagenomic sequencing. Bars indicate the percentage of microbiota present in each animal sample, which was generated using QIIME2. Chi-squared analysis was used to test differences between taxonomic grouping percentages and municipalities.</w:t>
      </w:r>
    </w:p>
    <w:p w14:paraId="21AEBBF2" w14:textId="77777777" w:rsidR="00CF3393" w:rsidRPr="00557893" w:rsidRDefault="00CF3393" w:rsidP="00557893">
      <w:pPr>
        <w:jc w:val="both"/>
        <w:rPr>
          <w:rFonts w:ascii="Times New Roman" w:hAnsi="Times New Roman" w:cs="Times New Roman"/>
          <w:sz w:val="24"/>
          <w:szCs w:val="24"/>
        </w:rPr>
      </w:pPr>
    </w:p>
    <w:p w14:paraId="244D8F72" w14:textId="77777777" w:rsidR="00CF3393" w:rsidRPr="00557893" w:rsidRDefault="00CF3393" w:rsidP="00557893">
      <w:pPr>
        <w:jc w:val="both"/>
        <w:rPr>
          <w:rFonts w:ascii="Times New Roman" w:hAnsi="Times New Roman" w:cs="Times New Roman"/>
          <w:sz w:val="24"/>
          <w:szCs w:val="24"/>
        </w:rPr>
      </w:pPr>
    </w:p>
    <w:p w14:paraId="3EB36E3C" w14:textId="77777777" w:rsidR="00CF3393" w:rsidRPr="00557893" w:rsidRDefault="00CF3393" w:rsidP="00557893">
      <w:pPr>
        <w:jc w:val="both"/>
        <w:rPr>
          <w:rFonts w:ascii="Times New Roman" w:hAnsi="Times New Roman" w:cs="Times New Roman"/>
          <w:sz w:val="24"/>
          <w:szCs w:val="24"/>
        </w:rPr>
      </w:pPr>
    </w:p>
    <w:p w14:paraId="7D74321C" w14:textId="77777777" w:rsidR="00CF3393" w:rsidRPr="00557893" w:rsidRDefault="00CF3393" w:rsidP="00557893">
      <w:pPr>
        <w:jc w:val="both"/>
        <w:rPr>
          <w:rFonts w:ascii="Times New Roman" w:hAnsi="Times New Roman" w:cs="Times New Roman"/>
          <w:sz w:val="24"/>
          <w:szCs w:val="24"/>
        </w:rPr>
      </w:pPr>
    </w:p>
    <w:p w14:paraId="6AF7EB3D" w14:textId="77777777" w:rsidR="00CF3393" w:rsidRPr="00557893" w:rsidRDefault="00CF3393" w:rsidP="00557893">
      <w:pPr>
        <w:jc w:val="both"/>
        <w:rPr>
          <w:rFonts w:ascii="Times New Roman" w:hAnsi="Times New Roman" w:cs="Times New Roman"/>
          <w:sz w:val="24"/>
          <w:szCs w:val="24"/>
        </w:rPr>
      </w:pPr>
    </w:p>
    <w:p w14:paraId="43556EFB" w14:textId="77777777" w:rsidR="00CF3393" w:rsidRPr="00557893" w:rsidRDefault="00CF3393" w:rsidP="00557893">
      <w:pPr>
        <w:jc w:val="both"/>
        <w:rPr>
          <w:rFonts w:ascii="Times New Roman" w:hAnsi="Times New Roman" w:cs="Times New Roman"/>
          <w:sz w:val="24"/>
          <w:szCs w:val="24"/>
        </w:rPr>
      </w:pPr>
    </w:p>
    <w:p w14:paraId="08961520" w14:textId="5B45CD34"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3777C38F" wp14:editId="34BD3FD0">
            <wp:extent cx="5943600" cy="336105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1A2E75CE" w14:textId="1EAB82EC" w:rsidR="00664986" w:rsidRDefault="00A95631" w:rsidP="00557893">
      <w:pPr>
        <w:jc w:val="both"/>
        <w:rPr>
          <w:rFonts w:ascii="Times New Roman" w:eastAsia="Times New Roman" w:hAnsi="Times New Roman" w:cs="Times New Roman"/>
          <w:sz w:val="24"/>
          <w:szCs w:val="24"/>
        </w:rPr>
      </w:pPr>
      <w:proofErr w:type="gramStart"/>
      <w:r w:rsidRPr="00821F29">
        <w:rPr>
          <w:rFonts w:ascii="Times New Roman" w:eastAsia="Times New Roman" w:hAnsi="Times New Roman" w:cs="Times New Roman"/>
          <w:b/>
          <w:sz w:val="24"/>
          <w:szCs w:val="24"/>
        </w:rPr>
        <w:t>Figure</w:t>
      </w:r>
      <w:r w:rsidR="00161C4F"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06</w:t>
      </w:r>
      <w:r w:rsidRPr="00821F29">
        <w:rPr>
          <w:rFonts w:ascii="Times New Roman" w:eastAsia="Times New Roman" w:hAnsi="Times New Roman" w:cs="Times New Roman"/>
          <w:b/>
          <w:sz w:val="24"/>
          <w:szCs w:val="24"/>
        </w:rPr>
        <w:t>.</w:t>
      </w:r>
      <w:proofErr w:type="gramEnd"/>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microbiomes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by sampling location correlate with surface water currents in Puerto Rico. </w:t>
      </w:r>
      <w:r w:rsidRPr="00557893">
        <w:rPr>
          <w:rFonts w:ascii="Times New Roman" w:eastAsia="Times New Roman" w:hAnsi="Times New Roman" w:cs="Times New Roman"/>
          <w:sz w:val="24"/>
          <w:szCs w:val="24"/>
        </w:rPr>
        <w:t>Bars indicate the average percentage of microbiota in each sample set collected at each marked location (red pin)</w:t>
      </w:r>
      <w:r w:rsidR="00BE0FBC" w:rsidRPr="00557893">
        <w:rPr>
          <w:rFonts w:ascii="Times New Roman" w:eastAsia="Times New Roman" w:hAnsi="Times New Roman" w:cs="Times New Roman"/>
          <w:sz w:val="24"/>
          <w:szCs w:val="24"/>
        </w:rPr>
        <w:t>.</w:t>
      </w:r>
      <w:r w:rsidR="00153353" w:rsidRPr="00557893">
        <w:rPr>
          <w:rFonts w:ascii="Times New Roman" w:eastAsia="Times New Roman" w:hAnsi="Times New Roman" w:cs="Times New Roman"/>
          <w:sz w:val="24"/>
          <w:szCs w:val="24"/>
        </w:rPr>
        <w:t xml:space="preserve"> A total of 44 samples were collected from Rincon (n=10), </w:t>
      </w:r>
      <w:proofErr w:type="spellStart"/>
      <w:r w:rsidR="00153353" w:rsidRPr="00557893">
        <w:rPr>
          <w:rFonts w:ascii="Times New Roman" w:eastAsia="Times New Roman" w:hAnsi="Times New Roman" w:cs="Times New Roman"/>
          <w:sz w:val="24"/>
          <w:szCs w:val="24"/>
        </w:rPr>
        <w:t>Guanica</w:t>
      </w:r>
      <w:proofErr w:type="spellEnd"/>
      <w:r w:rsidR="00153353" w:rsidRPr="00557893">
        <w:rPr>
          <w:rFonts w:ascii="Times New Roman" w:eastAsia="Times New Roman" w:hAnsi="Times New Roman" w:cs="Times New Roman"/>
          <w:sz w:val="24"/>
          <w:szCs w:val="24"/>
        </w:rPr>
        <w:t xml:space="preserve"> (n=3), </w:t>
      </w:r>
      <w:proofErr w:type="gramStart"/>
      <w:r w:rsidR="00153353" w:rsidRPr="00557893">
        <w:rPr>
          <w:rFonts w:ascii="Times New Roman" w:eastAsia="Times New Roman" w:hAnsi="Times New Roman" w:cs="Times New Roman"/>
          <w:sz w:val="24"/>
          <w:szCs w:val="24"/>
        </w:rPr>
        <w:t>Ponce(</w:t>
      </w:r>
      <w:proofErr w:type="gramEnd"/>
      <w:r w:rsidR="00153353" w:rsidRPr="00557893">
        <w:rPr>
          <w:rFonts w:ascii="Times New Roman" w:eastAsia="Times New Roman" w:hAnsi="Times New Roman" w:cs="Times New Roman"/>
          <w:sz w:val="24"/>
          <w:szCs w:val="24"/>
        </w:rPr>
        <w:t xml:space="preserve">n=3), Isabella (n=5), Luquillo (n=5), Culebra (n=7), </w:t>
      </w:r>
      <w:proofErr w:type="spellStart"/>
      <w:r w:rsidR="00153353" w:rsidRPr="00557893">
        <w:rPr>
          <w:rFonts w:ascii="Times New Roman" w:eastAsia="Times New Roman" w:hAnsi="Times New Roman" w:cs="Times New Roman"/>
          <w:sz w:val="24"/>
          <w:szCs w:val="24"/>
        </w:rPr>
        <w:t>Ceiba</w:t>
      </w:r>
      <w:proofErr w:type="spellEnd"/>
      <w:r w:rsidR="00153353" w:rsidRPr="00557893">
        <w:rPr>
          <w:rFonts w:ascii="Times New Roman" w:eastAsia="Times New Roman" w:hAnsi="Times New Roman" w:cs="Times New Roman"/>
          <w:sz w:val="24"/>
          <w:szCs w:val="24"/>
        </w:rPr>
        <w:t xml:space="preserve"> (n=9), </w:t>
      </w:r>
      <w:proofErr w:type="spellStart"/>
      <w:r w:rsidR="00153353" w:rsidRPr="00557893">
        <w:rPr>
          <w:rFonts w:ascii="Times New Roman" w:eastAsia="Times New Roman" w:hAnsi="Times New Roman" w:cs="Times New Roman"/>
          <w:sz w:val="24"/>
          <w:szCs w:val="24"/>
        </w:rPr>
        <w:t>Guayama</w:t>
      </w:r>
      <w:proofErr w:type="spellEnd"/>
      <w:r w:rsidR="00153353" w:rsidRPr="00557893">
        <w:rPr>
          <w:rFonts w:ascii="Times New Roman" w:eastAsia="Times New Roman" w:hAnsi="Times New Roman" w:cs="Times New Roman"/>
          <w:sz w:val="24"/>
          <w:szCs w:val="24"/>
        </w:rPr>
        <w:t xml:space="preserve"> (n=2).</w:t>
      </w:r>
    </w:p>
    <w:p w14:paraId="34CA50D5" w14:textId="77777777" w:rsidR="00821F29" w:rsidRPr="00557893" w:rsidRDefault="00821F29" w:rsidP="00557893">
      <w:pPr>
        <w:jc w:val="both"/>
        <w:rPr>
          <w:rFonts w:ascii="Times New Roman" w:eastAsia="Times New Roman" w:hAnsi="Times New Roman" w:cs="Times New Roman"/>
          <w:sz w:val="24"/>
          <w:szCs w:val="24"/>
        </w:rPr>
      </w:pPr>
    </w:p>
    <w:p w14:paraId="27DB4CFE" w14:textId="77777777" w:rsidR="00BE0FBC" w:rsidRPr="00557893" w:rsidRDefault="00BE0FBC" w:rsidP="00557893">
      <w:pPr>
        <w:jc w:val="both"/>
        <w:rPr>
          <w:rFonts w:ascii="Times New Roman" w:hAnsi="Times New Roman" w:cs="Times New Roman"/>
          <w:sz w:val="24"/>
          <w:szCs w:val="24"/>
        </w:rPr>
      </w:pPr>
    </w:p>
    <w:p w14:paraId="30422CDB" w14:textId="501217B0"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21400666" wp14:editId="5D63932D">
            <wp:extent cx="5943600" cy="3306445"/>
            <wp:effectExtent l="0" t="0" r="0" b="825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09EF6FCD" w14:textId="5A55AC11" w:rsidR="00664986" w:rsidRDefault="00A95631" w:rsidP="00557893">
      <w:pPr>
        <w:jc w:val="both"/>
        <w:rPr>
          <w:rFonts w:ascii="Times New Roman" w:eastAsia="Times New Roman" w:hAnsi="Times New Roman" w:cs="Times New Roman"/>
          <w:sz w:val="24"/>
          <w:szCs w:val="24"/>
        </w:rPr>
      </w:pPr>
      <w:proofErr w:type="gramStart"/>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07</w:t>
      </w:r>
      <w:r w:rsidR="00821F29">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sz w:val="24"/>
          <w:szCs w:val="24"/>
        </w:rPr>
        <w:t xml:space="preserve"> Intestinal microbiome correlates with animal size. Animal body diameter size is categorized by small (1.5 - 2 in), medium (2.5 - 3 in) and large (3.5 - 4.5 in). Bars indicate the percentage of microbiota present in each sample set by taxonomic grouping, which was generated using QIIME2. Animal sample numbers for each category include small (n=8), medium (n=31) and large (n=4). </w:t>
      </w:r>
    </w:p>
    <w:p w14:paraId="23B6F439" w14:textId="3CC405B3" w:rsidR="00821F29" w:rsidRDefault="00821F29" w:rsidP="00557893">
      <w:pPr>
        <w:jc w:val="both"/>
        <w:rPr>
          <w:rFonts w:ascii="Times New Roman" w:eastAsia="Times New Roman" w:hAnsi="Times New Roman" w:cs="Times New Roman"/>
          <w:sz w:val="24"/>
          <w:szCs w:val="24"/>
        </w:rPr>
      </w:pPr>
    </w:p>
    <w:p w14:paraId="471B7972" w14:textId="77777777" w:rsidR="00821F29" w:rsidRPr="00557893" w:rsidRDefault="00821F29" w:rsidP="00557893">
      <w:pPr>
        <w:jc w:val="both"/>
        <w:rPr>
          <w:rFonts w:ascii="Times New Roman" w:eastAsia="Times New Roman" w:hAnsi="Times New Roman" w:cs="Times New Roman"/>
          <w:sz w:val="24"/>
          <w:szCs w:val="24"/>
        </w:rPr>
      </w:pPr>
    </w:p>
    <w:p w14:paraId="4A1704EF" w14:textId="3C4054F6"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676E408" wp14:editId="7236D2C2">
            <wp:extent cx="5943600" cy="3268345"/>
            <wp:effectExtent l="0" t="0" r="0" b="82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2E1D9BCF" w14:textId="625469CF" w:rsidR="00A95631"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br/>
      </w:r>
      <w:proofErr w:type="gramStart"/>
      <w:r w:rsidRPr="00821F29">
        <w:rPr>
          <w:rFonts w:ascii="Times New Roman" w:eastAsia="Times New Roman" w:hAnsi="Times New Roman" w:cs="Times New Roman"/>
          <w:b/>
          <w:sz w:val="24"/>
          <w:szCs w:val="24"/>
        </w:rPr>
        <w:t>Figure</w:t>
      </w:r>
      <w:r w:rsidR="00BE0FBC"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08</w:t>
      </w:r>
      <w:r w:rsidRPr="00557893">
        <w:rPr>
          <w:rFonts w:ascii="Times New Roman" w:eastAsia="Times New Roman" w:hAnsi="Times New Roman" w:cs="Times New Roman"/>
          <w:bCs/>
          <w:sz w:val="24"/>
          <w:szCs w:val="24"/>
        </w:rPr>
        <w:t>.</w:t>
      </w:r>
      <w:proofErr w:type="gramEnd"/>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(does not) OR correlate(s) with animal collection sites in Puerto Rico. </w:t>
      </w:r>
      <w:r w:rsidR="00803444" w:rsidRPr="00557893">
        <w:rPr>
          <w:rFonts w:ascii="Times New Roman" w:eastAsia="Times New Roman" w:hAnsi="Times New Roman" w:cs="Times New Roman"/>
          <w:sz w:val="24"/>
          <w:szCs w:val="24"/>
          <w:lang w:val="en"/>
        </w:rPr>
        <w:t xml:space="preserve">Collection sites are </w:t>
      </w:r>
      <w:proofErr w:type="spellStart"/>
      <w:r w:rsidR="00803444" w:rsidRPr="00557893">
        <w:rPr>
          <w:rFonts w:ascii="Times New Roman" w:eastAsia="Times New Roman" w:hAnsi="Times New Roman" w:cs="Times New Roman"/>
          <w:sz w:val="24"/>
          <w:szCs w:val="24"/>
          <w:lang w:val="en"/>
        </w:rPr>
        <w:t>categozied</w:t>
      </w:r>
      <w:proofErr w:type="spellEnd"/>
      <w:r w:rsidR="00803444" w:rsidRPr="00557893">
        <w:rPr>
          <w:rFonts w:ascii="Times New Roman" w:eastAsia="Times New Roman" w:hAnsi="Times New Roman" w:cs="Times New Roman"/>
          <w:sz w:val="24"/>
          <w:szCs w:val="24"/>
          <w:lang w:val="en"/>
        </w:rPr>
        <w:t xml:space="preserve"> into west (Rincon), south (</w:t>
      </w:r>
      <w:proofErr w:type="spellStart"/>
      <w:r w:rsidR="00803444" w:rsidRPr="00557893">
        <w:rPr>
          <w:rFonts w:ascii="Times New Roman" w:eastAsia="Times New Roman" w:hAnsi="Times New Roman" w:cs="Times New Roman"/>
          <w:sz w:val="24"/>
          <w:szCs w:val="24"/>
          <w:lang w:val="en"/>
        </w:rPr>
        <w:t>Guanica</w:t>
      </w:r>
      <w:proofErr w:type="spellEnd"/>
      <w:r w:rsidR="00803444" w:rsidRPr="00557893">
        <w:rPr>
          <w:rFonts w:ascii="Times New Roman" w:eastAsia="Times New Roman" w:hAnsi="Times New Roman" w:cs="Times New Roman"/>
          <w:sz w:val="24"/>
          <w:szCs w:val="24"/>
          <w:lang w:val="en"/>
        </w:rPr>
        <w:t xml:space="preserve">, Ponce, </w:t>
      </w:r>
      <w:proofErr w:type="spellStart"/>
      <w:r w:rsidR="00803444" w:rsidRPr="00557893">
        <w:rPr>
          <w:rFonts w:ascii="Times New Roman" w:eastAsia="Times New Roman" w:hAnsi="Times New Roman" w:cs="Times New Roman"/>
          <w:sz w:val="24"/>
          <w:szCs w:val="24"/>
          <w:lang w:val="en"/>
        </w:rPr>
        <w:t>Guayama</w:t>
      </w:r>
      <w:proofErr w:type="spellEnd"/>
      <w:r w:rsidR="00803444" w:rsidRPr="00557893">
        <w:rPr>
          <w:rFonts w:ascii="Times New Roman" w:eastAsia="Times New Roman" w:hAnsi="Times New Roman" w:cs="Times New Roman"/>
          <w:sz w:val="24"/>
          <w:szCs w:val="24"/>
          <w:lang w:val="en"/>
        </w:rPr>
        <w:t xml:space="preserve">), North (Luquillo, Isabella) and East (Ceiba, Culebra). </w:t>
      </w:r>
      <w:r w:rsidR="00803444" w:rsidRPr="00557893">
        <w:rPr>
          <w:rFonts w:ascii="Times New Roman" w:eastAsia="Times New Roman" w:hAnsi="Times New Roman" w:cs="Times New Roman"/>
          <w:sz w:val="24"/>
          <w:szCs w:val="24"/>
        </w:rPr>
        <w:t xml:space="preserve">Animal numbers for each cardinal grouping include West (n = 10), South (n = 8), North (n = 18) and East (n = 7).  </w:t>
      </w:r>
      <w:r w:rsidRPr="00557893">
        <w:rPr>
          <w:rFonts w:ascii="Times New Roman" w:eastAsia="Times New Roman" w:hAnsi="Times New Roman" w:cs="Times New Roman"/>
          <w:sz w:val="24"/>
          <w:szCs w:val="24"/>
        </w:rPr>
        <w:t>Bars indicate the percentage of microbiota present in each sample set by cardinal grouping, which was generated using QIIME2. </w:t>
      </w:r>
    </w:p>
    <w:p w14:paraId="5B6C2827" w14:textId="77777777" w:rsidR="00821F29" w:rsidRPr="00557893" w:rsidRDefault="00821F29" w:rsidP="00557893">
      <w:pPr>
        <w:jc w:val="both"/>
        <w:rPr>
          <w:rFonts w:ascii="Times New Roman" w:hAnsi="Times New Roman" w:cs="Times New Roman"/>
          <w:sz w:val="24"/>
          <w:szCs w:val="24"/>
        </w:rPr>
      </w:pPr>
    </w:p>
    <w:p w14:paraId="554248FA" w14:textId="2DDEF772"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BAA7473" wp14:editId="0DF5E857">
            <wp:extent cx="5943600" cy="334454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AF6798E" w14:textId="2A3920B8" w:rsidR="00A95631" w:rsidRPr="00557893" w:rsidRDefault="00A95631" w:rsidP="00557893">
      <w:pPr>
        <w:jc w:val="both"/>
        <w:rPr>
          <w:rFonts w:ascii="Times New Roman" w:eastAsia="Times New Roman" w:hAnsi="Times New Roman" w:cs="Times New Roman"/>
          <w:sz w:val="24"/>
          <w:szCs w:val="24"/>
        </w:rPr>
      </w:pPr>
      <w:proofErr w:type="gramStart"/>
      <w:r w:rsidRPr="00821F29">
        <w:rPr>
          <w:rFonts w:ascii="Times New Roman" w:eastAsia="Times New Roman" w:hAnsi="Times New Roman" w:cs="Times New Roman"/>
          <w:b/>
          <w:sz w:val="24"/>
          <w:szCs w:val="24"/>
        </w:rPr>
        <w:t xml:space="preserve">Figure </w:t>
      </w:r>
      <w:r w:rsidR="00BE0FBC"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09</w:t>
      </w:r>
      <w:r w:rsidRPr="00821F29">
        <w:rPr>
          <w:rFonts w:ascii="Times New Roman" w:eastAsia="Times New Roman" w:hAnsi="Times New Roman" w:cs="Times New Roman"/>
          <w:b/>
          <w:sz w:val="24"/>
          <w:szCs w:val="24"/>
        </w:rPr>
        <w:t>.</w:t>
      </w:r>
      <w:proofErr w:type="gramEnd"/>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(does not) OR correlate(s) with surface water currents in Puerto Rico</w:t>
      </w:r>
      <w:r w:rsidR="00BE0FBC" w:rsidRPr="00557893">
        <w:rPr>
          <w:rFonts w:ascii="Times New Roman" w:eastAsia="Times New Roman" w:hAnsi="Times New Roman" w:cs="Times New Roman"/>
          <w:i/>
          <w:iCs/>
          <w:sz w:val="24"/>
          <w:szCs w:val="24"/>
        </w:rPr>
        <w:t>.</w:t>
      </w:r>
      <w:r w:rsidR="00BE0FBC" w:rsidRPr="00557893">
        <w:rPr>
          <w:rFonts w:ascii="Times New Roman" w:eastAsia="Times New Roman" w:hAnsi="Times New Roman" w:cs="Times New Roman"/>
          <w:sz w:val="24"/>
          <w:szCs w:val="24"/>
        </w:rPr>
        <w:t xml:space="preserve"> Surface water current is categorized by Calm waters in the South to the Caribbean Sea, Strong waters to the North facing the Atlantic Ocean and Medium waters in the East and West side being in between both bodies of water. </w:t>
      </w:r>
      <w:r w:rsidRPr="00557893">
        <w:rPr>
          <w:rFonts w:ascii="Times New Roman" w:eastAsia="Times New Roman" w:hAnsi="Times New Roman" w:cs="Times New Roman"/>
          <w:sz w:val="24"/>
          <w:szCs w:val="24"/>
        </w:rPr>
        <w:t xml:space="preserve">Bars indicate the percentage of microbiota present in each sample set by surface current classification, which was generated using QIIME2.  Animal sample numbers for each surface current grouping includes calm (n = 8), medium (n = 26) and strong (n = 10).  </w:t>
      </w:r>
    </w:p>
    <w:p w14:paraId="340AD70B" w14:textId="37057E34" w:rsidR="008661C6" w:rsidRPr="00557893" w:rsidRDefault="008661C6" w:rsidP="00557893">
      <w:pPr>
        <w:jc w:val="both"/>
        <w:rPr>
          <w:rFonts w:ascii="Times New Roman" w:hAnsi="Times New Roman" w:cs="Times New Roman"/>
          <w:sz w:val="24"/>
          <w:szCs w:val="24"/>
        </w:rPr>
      </w:pPr>
    </w:p>
    <w:p w14:paraId="68C75513" w14:textId="42179EFB" w:rsidR="00413F97" w:rsidRPr="00557893" w:rsidRDefault="00413F97" w:rsidP="00557893">
      <w:pPr>
        <w:jc w:val="both"/>
        <w:rPr>
          <w:rFonts w:ascii="Times New Roman" w:hAnsi="Times New Roman" w:cs="Times New Roman"/>
          <w:sz w:val="24"/>
          <w:szCs w:val="24"/>
        </w:rPr>
      </w:pPr>
    </w:p>
    <w:p w14:paraId="1F3ADE4C" w14:textId="5E88D01D"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068477" wp14:editId="0B2B4C3E">
            <wp:extent cx="5514975" cy="4411980"/>
            <wp:effectExtent l="0" t="0" r="9525" b="7620"/>
            <wp:docPr id="5"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FE9357-8447-6C40-969A-DC15A5111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FE9357-8447-6C40-969A-DC15A5111D62}"/>
                        </a:ext>
                      </a:extLst>
                    </pic:cNvPr>
                    <pic:cNvPicPr>
                      <a:picLocks noChangeAspect="1"/>
                    </pic:cNvPicPr>
                  </pic:nvPicPr>
                  <pic:blipFill>
                    <a:blip r:embed="rId156"/>
                    <a:stretch>
                      <a:fillRect/>
                    </a:stretch>
                  </pic:blipFill>
                  <pic:spPr>
                    <a:xfrm>
                      <a:off x="0" y="0"/>
                      <a:ext cx="5516096" cy="4412877"/>
                    </a:xfrm>
                    <a:prstGeom prst="rect">
                      <a:avLst/>
                    </a:prstGeom>
                  </pic:spPr>
                </pic:pic>
              </a:graphicData>
            </a:graphic>
          </wp:inline>
        </w:drawing>
      </w:r>
    </w:p>
    <w:p w14:paraId="748D34CE" w14:textId="2AEB57AC" w:rsidR="00413F97" w:rsidRPr="00557893" w:rsidRDefault="00413F97"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proofErr w:type="gramEnd"/>
      <w:r w:rsidR="00797CD6" w:rsidRPr="00557893">
        <w:rPr>
          <w:rFonts w:ascii="Times New Roman" w:hAnsi="Times New Roman" w:cs="Times New Roman"/>
          <w:sz w:val="24"/>
          <w:szCs w:val="24"/>
        </w:rPr>
        <w:t xml:space="preserve"> </w:t>
      </w:r>
      <w:proofErr w:type="gramStart"/>
      <w:r w:rsidR="004A2C4B" w:rsidRPr="00557893">
        <w:rPr>
          <w:rFonts w:ascii="Times New Roman" w:hAnsi="Times New Roman" w:cs="Times New Roman"/>
          <w:sz w:val="24"/>
          <w:szCs w:val="24"/>
        </w:rPr>
        <w:t>Principal component</w:t>
      </w:r>
      <w:r w:rsidR="006B7B81" w:rsidRPr="00557893">
        <w:rPr>
          <w:rFonts w:ascii="Times New Roman" w:hAnsi="Times New Roman" w:cs="Times New Roman"/>
          <w:sz w:val="24"/>
          <w:szCs w:val="24"/>
        </w:rPr>
        <w:t xml:space="preserve"> plot</w:t>
      </w:r>
      <w:r w:rsidR="004A2C4B" w:rsidRPr="00557893">
        <w:rPr>
          <w:rFonts w:ascii="Times New Roman" w:hAnsi="Times New Roman" w:cs="Times New Roman"/>
          <w:sz w:val="24"/>
          <w:szCs w:val="24"/>
        </w:rPr>
        <w:t xml:space="preserve"> analysis of the proportion and alignment categories.</w:t>
      </w:r>
      <w:proofErr w:type="gramEnd"/>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 </w:t>
      </w:r>
    </w:p>
    <w:p w14:paraId="328FDE23" w14:textId="5449AB39" w:rsidR="00413F97" w:rsidRPr="00557893" w:rsidRDefault="00413F97" w:rsidP="00557893">
      <w:pPr>
        <w:jc w:val="both"/>
        <w:rPr>
          <w:rFonts w:ascii="Times New Roman" w:hAnsi="Times New Roman" w:cs="Times New Roman"/>
          <w:sz w:val="24"/>
          <w:szCs w:val="24"/>
        </w:rPr>
      </w:pPr>
    </w:p>
    <w:p w14:paraId="293A80A0" w14:textId="4D627A3C"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AFE5499" wp14:editId="66D8864C">
            <wp:extent cx="5322095" cy="4257675"/>
            <wp:effectExtent l="0" t="0" r="0" b="0"/>
            <wp:docPr id="1074" name="Picture 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BAB0485-FD48-9546-8DAF-D53FC7471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BAB0485-FD48-9546-8DAF-D53FC7471313}"/>
                        </a:ext>
                      </a:extLst>
                    </pic:cNvPr>
                    <pic:cNvPicPr>
                      <a:picLocks noChangeAspect="1"/>
                    </pic:cNvPicPr>
                  </pic:nvPicPr>
                  <pic:blipFill>
                    <a:blip r:embed="rId157"/>
                    <a:stretch>
                      <a:fillRect/>
                    </a:stretch>
                  </pic:blipFill>
                  <pic:spPr>
                    <a:xfrm>
                      <a:off x="0" y="0"/>
                      <a:ext cx="5342600" cy="4274079"/>
                    </a:xfrm>
                    <a:prstGeom prst="rect">
                      <a:avLst/>
                    </a:prstGeom>
                  </pic:spPr>
                </pic:pic>
              </a:graphicData>
            </a:graphic>
          </wp:inline>
        </w:drawing>
      </w:r>
    </w:p>
    <w:p w14:paraId="55F834F3" w14:textId="0CC74924" w:rsidR="00413F97" w:rsidRPr="00557893" w:rsidRDefault="00413F97"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1</w:t>
      </w:r>
      <w:r w:rsidRPr="00557893">
        <w:rPr>
          <w:rFonts w:ascii="Times New Roman" w:hAnsi="Times New Roman" w:cs="Times New Roman"/>
          <w:sz w:val="24"/>
          <w:szCs w:val="24"/>
        </w:rPr>
        <w:t>.</w:t>
      </w:r>
      <w:proofErr w:type="gramEnd"/>
      <w:r w:rsidR="004A2C4B" w:rsidRPr="00557893">
        <w:rPr>
          <w:rFonts w:ascii="Times New Roman" w:hAnsi="Times New Roman" w:cs="Times New Roman"/>
          <w:sz w:val="24"/>
          <w:szCs w:val="24"/>
        </w:rPr>
        <w:t xml:space="preserve"> </w:t>
      </w:r>
      <w:proofErr w:type="gramStart"/>
      <w:r w:rsidR="004A2C4B" w:rsidRPr="00557893">
        <w:rPr>
          <w:rFonts w:ascii="Times New Roman" w:hAnsi="Times New Roman" w:cs="Times New Roman"/>
          <w:sz w:val="24"/>
          <w:szCs w:val="24"/>
        </w:rPr>
        <w:t>Principal component analysis of the proportion and alignment categories.</w:t>
      </w:r>
      <w:proofErr w:type="gramEnd"/>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w:t>
      </w:r>
    </w:p>
    <w:p w14:paraId="6399AE31" w14:textId="19BC79D0" w:rsidR="00413F97" w:rsidRPr="00557893" w:rsidRDefault="00413F97" w:rsidP="00557893">
      <w:pPr>
        <w:jc w:val="both"/>
        <w:rPr>
          <w:rFonts w:ascii="Times New Roman" w:hAnsi="Times New Roman" w:cs="Times New Roman"/>
          <w:sz w:val="24"/>
          <w:szCs w:val="24"/>
        </w:rPr>
      </w:pPr>
    </w:p>
    <w:p w14:paraId="6E99E0D9" w14:textId="7F5399F7"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64DCE4B" wp14:editId="23EB5A6F">
            <wp:extent cx="5381627" cy="4305300"/>
            <wp:effectExtent l="0" t="0" r="9525" b="0"/>
            <wp:docPr id="1075" name="Picture 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BA73DD5-57EA-1640-995A-C26FF7ABE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BA73DD5-57EA-1640-995A-C26FF7ABE677}"/>
                        </a:ext>
                      </a:extLst>
                    </pic:cNvPr>
                    <pic:cNvPicPr>
                      <a:picLocks noChangeAspect="1"/>
                    </pic:cNvPicPr>
                  </pic:nvPicPr>
                  <pic:blipFill>
                    <a:blip r:embed="rId158"/>
                    <a:stretch>
                      <a:fillRect/>
                    </a:stretch>
                  </pic:blipFill>
                  <pic:spPr>
                    <a:xfrm>
                      <a:off x="0" y="0"/>
                      <a:ext cx="5407217" cy="4325772"/>
                    </a:xfrm>
                    <a:prstGeom prst="rect">
                      <a:avLst/>
                    </a:prstGeom>
                  </pic:spPr>
                </pic:pic>
              </a:graphicData>
            </a:graphic>
          </wp:inline>
        </w:drawing>
      </w:r>
    </w:p>
    <w:p w14:paraId="454696D6" w14:textId="41B0561A" w:rsidR="00413F97" w:rsidRPr="00557893" w:rsidRDefault="00413F97"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2</w:t>
      </w:r>
      <w:r w:rsidRPr="00557893">
        <w:rPr>
          <w:rFonts w:ascii="Times New Roman" w:hAnsi="Times New Roman" w:cs="Times New Roman"/>
          <w:sz w:val="24"/>
          <w:szCs w:val="24"/>
        </w:rPr>
        <w:t>.</w:t>
      </w:r>
      <w:proofErr w:type="gramEnd"/>
      <w:r w:rsidR="004A2C4B" w:rsidRPr="00557893">
        <w:rPr>
          <w:rFonts w:ascii="Times New Roman" w:hAnsi="Times New Roman" w:cs="Times New Roman"/>
          <w:sz w:val="24"/>
          <w:szCs w:val="24"/>
        </w:rPr>
        <w:t xml:space="preserve"> </w:t>
      </w:r>
      <w:proofErr w:type="gramStart"/>
      <w:r w:rsidR="004A2C4B" w:rsidRPr="00557893">
        <w:rPr>
          <w:rFonts w:ascii="Times New Roman" w:hAnsi="Times New Roman" w:cs="Times New Roman"/>
          <w:sz w:val="24"/>
          <w:szCs w:val="24"/>
        </w:rPr>
        <w:t>Principal component analysis of the proportion and alignment categories.</w:t>
      </w:r>
      <w:proofErr w:type="gramEnd"/>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w:t>
      </w:r>
    </w:p>
    <w:p w14:paraId="47823D07" w14:textId="77777777" w:rsidR="00413F97" w:rsidRPr="00557893" w:rsidRDefault="00413F97" w:rsidP="00557893">
      <w:pPr>
        <w:jc w:val="both"/>
        <w:rPr>
          <w:rFonts w:ascii="Times New Roman" w:hAnsi="Times New Roman" w:cs="Times New Roman"/>
          <w:sz w:val="24"/>
          <w:szCs w:val="24"/>
        </w:rPr>
      </w:pPr>
    </w:p>
    <w:p w14:paraId="12B17806" w14:textId="67A83E4E" w:rsidR="00123A36" w:rsidRPr="00557893" w:rsidRDefault="00123A3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853621B" wp14:editId="2FB8302E">
            <wp:extent cx="3643745" cy="3767540"/>
            <wp:effectExtent l="0" t="0" r="0" b="4445"/>
            <wp:docPr id="8" name="Picture 2" descr="Diagram&#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CE545D-6D95-46EC-B3A1-549675A0A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CE545D-6D95-46EC-B3A1-549675A0A80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65118" cy="3789639"/>
                    </a:xfrm>
                    <a:prstGeom prst="rect">
                      <a:avLst/>
                    </a:prstGeom>
                  </pic:spPr>
                </pic:pic>
              </a:graphicData>
            </a:graphic>
          </wp:inline>
        </w:drawing>
      </w:r>
    </w:p>
    <w:p w14:paraId="3C6B1485" w14:textId="58D7B26F" w:rsidR="00A04864" w:rsidRPr="00557893" w:rsidRDefault="00A04864"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This figure shows the phylogenetic tree along with the cardinal alignments of each sample.</w:t>
      </w:r>
    </w:p>
    <w:p w14:paraId="11AA0F02" w14:textId="440E6FAE" w:rsidR="00413F97" w:rsidRPr="00557893" w:rsidRDefault="00413F97" w:rsidP="00557893">
      <w:pPr>
        <w:jc w:val="both"/>
        <w:rPr>
          <w:rFonts w:ascii="Times New Roman" w:hAnsi="Times New Roman" w:cs="Times New Roman"/>
          <w:sz w:val="24"/>
          <w:szCs w:val="24"/>
        </w:rPr>
      </w:pPr>
    </w:p>
    <w:p w14:paraId="78DF49A3" w14:textId="2918F3D8" w:rsidR="00413F97" w:rsidRPr="00557893" w:rsidRDefault="00413F97" w:rsidP="00557893">
      <w:pPr>
        <w:jc w:val="both"/>
        <w:rPr>
          <w:rFonts w:ascii="Times New Roman" w:hAnsi="Times New Roman" w:cs="Times New Roman"/>
          <w:sz w:val="24"/>
          <w:szCs w:val="24"/>
        </w:rPr>
      </w:pPr>
    </w:p>
    <w:p w14:paraId="3D4F623C" w14:textId="630D358A" w:rsidR="00413F97" w:rsidRPr="00557893" w:rsidRDefault="00413F97" w:rsidP="00557893">
      <w:pPr>
        <w:jc w:val="both"/>
        <w:rPr>
          <w:rFonts w:ascii="Times New Roman" w:hAnsi="Times New Roman" w:cs="Times New Roman"/>
          <w:sz w:val="24"/>
          <w:szCs w:val="24"/>
        </w:rPr>
      </w:pPr>
    </w:p>
    <w:p w14:paraId="0CCBE4B3" w14:textId="05115A48" w:rsidR="001D21FC" w:rsidRPr="00557893" w:rsidRDefault="001D21FC" w:rsidP="00557893">
      <w:pPr>
        <w:jc w:val="both"/>
        <w:rPr>
          <w:rFonts w:ascii="Times New Roman" w:hAnsi="Times New Roman" w:cs="Times New Roman"/>
          <w:sz w:val="24"/>
          <w:szCs w:val="24"/>
        </w:rPr>
      </w:pPr>
    </w:p>
    <w:p w14:paraId="05C138ED" w14:textId="60B19B7C" w:rsidR="001D21FC" w:rsidRPr="00557893" w:rsidRDefault="001D21FC" w:rsidP="00557893">
      <w:pPr>
        <w:jc w:val="both"/>
        <w:rPr>
          <w:rFonts w:ascii="Times New Roman" w:hAnsi="Times New Roman" w:cs="Times New Roman"/>
          <w:sz w:val="24"/>
          <w:szCs w:val="24"/>
        </w:rPr>
      </w:pPr>
    </w:p>
    <w:p w14:paraId="18A6D784" w14:textId="53A692E8" w:rsidR="001D21FC" w:rsidRPr="00557893" w:rsidRDefault="001D21FC" w:rsidP="00557893">
      <w:pPr>
        <w:jc w:val="both"/>
        <w:rPr>
          <w:rFonts w:ascii="Times New Roman" w:hAnsi="Times New Roman" w:cs="Times New Roman"/>
          <w:sz w:val="24"/>
          <w:szCs w:val="24"/>
        </w:rPr>
      </w:pPr>
    </w:p>
    <w:p w14:paraId="385EB1B6" w14:textId="23D46E62" w:rsidR="001D21FC" w:rsidRPr="00557893" w:rsidRDefault="001D21FC" w:rsidP="00557893">
      <w:pPr>
        <w:jc w:val="both"/>
        <w:rPr>
          <w:rFonts w:ascii="Times New Roman" w:hAnsi="Times New Roman" w:cs="Times New Roman"/>
          <w:sz w:val="24"/>
          <w:szCs w:val="24"/>
        </w:rPr>
      </w:pPr>
    </w:p>
    <w:p w14:paraId="279B6238" w14:textId="0F13D62A" w:rsidR="001D21FC" w:rsidRPr="00557893" w:rsidRDefault="001D21FC" w:rsidP="00557893">
      <w:pPr>
        <w:jc w:val="both"/>
        <w:rPr>
          <w:rFonts w:ascii="Times New Roman" w:hAnsi="Times New Roman" w:cs="Times New Roman"/>
          <w:sz w:val="24"/>
          <w:szCs w:val="24"/>
        </w:rPr>
      </w:pPr>
    </w:p>
    <w:p w14:paraId="070BB83E" w14:textId="67A7D1BA" w:rsidR="001D21FC" w:rsidRPr="00557893" w:rsidRDefault="001D21FC" w:rsidP="00557893">
      <w:pPr>
        <w:jc w:val="both"/>
        <w:rPr>
          <w:rFonts w:ascii="Times New Roman" w:hAnsi="Times New Roman" w:cs="Times New Roman"/>
          <w:sz w:val="24"/>
          <w:szCs w:val="24"/>
        </w:rPr>
      </w:pPr>
    </w:p>
    <w:p w14:paraId="2C25B70C" w14:textId="3DEBFF1B" w:rsidR="001D21FC" w:rsidRPr="00557893" w:rsidRDefault="001D21FC" w:rsidP="00557893">
      <w:pPr>
        <w:jc w:val="both"/>
        <w:rPr>
          <w:rFonts w:ascii="Times New Roman" w:hAnsi="Times New Roman" w:cs="Times New Roman"/>
          <w:sz w:val="24"/>
          <w:szCs w:val="24"/>
        </w:rPr>
      </w:pPr>
    </w:p>
    <w:p w14:paraId="21A68E0B" w14:textId="0DA410AB" w:rsidR="001D21FC" w:rsidRPr="00557893" w:rsidRDefault="001D21FC" w:rsidP="00557893">
      <w:pPr>
        <w:jc w:val="both"/>
        <w:rPr>
          <w:rFonts w:ascii="Times New Roman" w:hAnsi="Times New Roman" w:cs="Times New Roman"/>
          <w:sz w:val="24"/>
          <w:szCs w:val="24"/>
        </w:rPr>
      </w:pPr>
    </w:p>
    <w:p w14:paraId="6A202D56" w14:textId="6F782570" w:rsidR="001D21FC" w:rsidRPr="00557893" w:rsidRDefault="001D21FC" w:rsidP="00557893">
      <w:pPr>
        <w:jc w:val="both"/>
        <w:rPr>
          <w:rFonts w:ascii="Times New Roman" w:hAnsi="Times New Roman" w:cs="Times New Roman"/>
          <w:sz w:val="24"/>
          <w:szCs w:val="24"/>
        </w:rPr>
      </w:pPr>
    </w:p>
    <w:p w14:paraId="7704E7D5" w14:textId="77777777" w:rsidR="001D21FC" w:rsidRPr="00557893" w:rsidRDefault="001D21FC" w:rsidP="00557893">
      <w:pPr>
        <w:jc w:val="both"/>
        <w:rPr>
          <w:rFonts w:ascii="Times New Roman" w:hAnsi="Times New Roman" w:cs="Times New Roman"/>
          <w:sz w:val="24"/>
          <w:szCs w:val="24"/>
        </w:rPr>
        <w:sectPr w:rsidR="001D21FC" w:rsidRPr="00557893" w:rsidSect="00913D73">
          <w:footerReference w:type="default" r:id="rId160"/>
          <w:pgSz w:w="12240" w:h="15840"/>
          <w:pgMar w:top="1440" w:right="1440" w:bottom="1440" w:left="1440" w:header="720" w:footer="720" w:gutter="0"/>
          <w:cols w:space="720"/>
          <w:titlePg/>
          <w:docGrid w:linePitch="360"/>
        </w:sectPr>
      </w:pPr>
    </w:p>
    <w:p w14:paraId="3650D345" w14:textId="25DFA7B4" w:rsidR="00487938" w:rsidRPr="00557893" w:rsidRDefault="00487938" w:rsidP="00557893">
      <w:pPr>
        <w:jc w:val="both"/>
        <w:rPr>
          <w:rFonts w:ascii="Times New Roman" w:hAnsi="Times New Roman" w:cs="Times New Roman"/>
          <w:sz w:val="24"/>
          <w:szCs w:val="24"/>
        </w:rPr>
      </w:pPr>
      <w:proofErr w:type="gramStart"/>
      <w:r w:rsidRPr="00821F29">
        <w:rPr>
          <w:rFonts w:ascii="Times New Roman" w:hAnsi="Times New Roman" w:cs="Times New Roman"/>
          <w:b/>
          <w:bCs/>
          <w:sz w:val="24"/>
          <w:szCs w:val="24"/>
        </w:rPr>
        <w:lastRenderedPageBreak/>
        <w:t xml:space="preserve">Figure </w:t>
      </w:r>
      <w:r w:rsidR="00821F29" w:rsidRPr="00821F29">
        <w:rPr>
          <w:rFonts w:ascii="Times New Roman" w:hAnsi="Times New Roman" w:cs="Times New Roman"/>
          <w:b/>
          <w:bCs/>
          <w:sz w:val="24"/>
          <w:szCs w:val="24"/>
        </w:rPr>
        <w:t>1</w:t>
      </w:r>
      <w:r w:rsidR="00821F29">
        <w:rPr>
          <w:rFonts w:ascii="Times New Roman" w:hAnsi="Times New Roman" w:cs="Times New Roman"/>
          <w:b/>
          <w:bCs/>
          <w:sz w:val="24"/>
          <w:szCs w:val="24"/>
        </w:rPr>
        <w:t>1</w:t>
      </w:r>
      <w:r w:rsidR="00821F29" w:rsidRPr="00821F29">
        <w:rPr>
          <w:rFonts w:ascii="Times New Roman" w:hAnsi="Times New Roman" w:cs="Times New Roman"/>
          <w:b/>
          <w:bCs/>
          <w:sz w:val="24"/>
          <w:szCs w:val="24"/>
        </w:rPr>
        <w:t>4</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w:t>
      </w:r>
      <w:proofErr w:type="gramStart"/>
      <w:r w:rsidRPr="00557893">
        <w:rPr>
          <w:rFonts w:ascii="Times New Roman" w:hAnsi="Times New Roman" w:cs="Times New Roman"/>
          <w:sz w:val="24"/>
          <w:szCs w:val="24"/>
        </w:rPr>
        <w:t>Sample statistics that correspond to the 44 samples of the study that were determined after importing them into QIIME2.</w:t>
      </w:r>
      <w:proofErr w:type="gramEnd"/>
      <w:r w:rsidRPr="00557893">
        <w:rPr>
          <w:rFonts w:ascii="Times New Roman" w:hAnsi="Times New Roman" w:cs="Times New Roman"/>
          <w:sz w:val="24"/>
          <w:szCs w:val="24"/>
        </w:rPr>
        <w:t xml:space="preserve"> </w:t>
      </w:r>
    </w:p>
    <w:tbl>
      <w:tblPr>
        <w:tblW w:w="8365" w:type="dxa"/>
        <w:tblLook w:val="04A0" w:firstRow="1" w:lastRow="0" w:firstColumn="1" w:lastColumn="0" w:noHBand="0" w:noVBand="1"/>
      </w:tblPr>
      <w:tblGrid>
        <w:gridCol w:w="1150"/>
        <w:gridCol w:w="1239"/>
        <w:gridCol w:w="1069"/>
        <w:gridCol w:w="1191"/>
        <w:gridCol w:w="1440"/>
        <w:gridCol w:w="2340"/>
      </w:tblGrid>
      <w:tr w:rsidR="00487938" w:rsidRPr="00557893" w14:paraId="3C4DAF20"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4472C4" w:fill="4472C4"/>
            <w:noWrap/>
            <w:vAlign w:val="bottom"/>
            <w:hideMark/>
          </w:tcPr>
          <w:p w14:paraId="55C5C89E" w14:textId="77777777" w:rsidR="00487938" w:rsidRPr="00557893" w:rsidRDefault="00487938" w:rsidP="00557893">
            <w:pPr>
              <w:jc w:val="both"/>
              <w:rPr>
                <w:rFonts w:ascii="Times New Roman" w:eastAsia="Times New Roman" w:hAnsi="Times New Roman" w:cs="Times New Roman"/>
                <w:bCs/>
                <w:sz w:val="24"/>
                <w:szCs w:val="24"/>
              </w:rPr>
            </w:pPr>
          </w:p>
          <w:p w14:paraId="1FAE4B56"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1239" w:type="dxa"/>
            <w:tcBorders>
              <w:top w:val="single" w:sz="4" w:space="0" w:color="8EA9DB"/>
              <w:left w:val="nil"/>
              <w:bottom w:val="single" w:sz="4" w:space="0" w:color="8EA9DB"/>
              <w:right w:val="nil"/>
            </w:tcBorders>
            <w:shd w:val="clear" w:color="4472C4" w:fill="4472C4"/>
            <w:noWrap/>
            <w:vAlign w:val="bottom"/>
            <w:hideMark/>
          </w:tcPr>
          <w:p w14:paraId="7C8CF855"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total-input-reads</w:t>
            </w:r>
          </w:p>
        </w:tc>
        <w:tc>
          <w:tcPr>
            <w:tcW w:w="1059" w:type="dxa"/>
            <w:tcBorders>
              <w:top w:val="single" w:sz="4" w:space="0" w:color="8EA9DB"/>
              <w:left w:val="nil"/>
              <w:bottom w:val="single" w:sz="4" w:space="0" w:color="8EA9DB"/>
              <w:right w:val="nil"/>
            </w:tcBorders>
            <w:shd w:val="clear" w:color="4472C4" w:fill="4472C4"/>
            <w:noWrap/>
            <w:vAlign w:val="bottom"/>
            <w:hideMark/>
          </w:tcPr>
          <w:p w14:paraId="471FC9C4"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total-retained-reads</w:t>
            </w:r>
          </w:p>
        </w:tc>
        <w:tc>
          <w:tcPr>
            <w:tcW w:w="1191" w:type="dxa"/>
            <w:tcBorders>
              <w:top w:val="single" w:sz="4" w:space="0" w:color="8EA9DB"/>
              <w:left w:val="nil"/>
              <w:bottom w:val="single" w:sz="4" w:space="0" w:color="8EA9DB"/>
              <w:right w:val="nil"/>
            </w:tcBorders>
            <w:shd w:val="clear" w:color="4472C4" w:fill="4472C4"/>
            <w:noWrap/>
            <w:vAlign w:val="bottom"/>
            <w:hideMark/>
          </w:tcPr>
          <w:p w14:paraId="298C4BD5"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reads-truncated</w:t>
            </w:r>
          </w:p>
        </w:tc>
        <w:tc>
          <w:tcPr>
            <w:tcW w:w="1440" w:type="dxa"/>
            <w:tcBorders>
              <w:top w:val="single" w:sz="4" w:space="0" w:color="8EA9DB"/>
              <w:left w:val="nil"/>
              <w:bottom w:val="single" w:sz="4" w:space="0" w:color="8EA9DB"/>
              <w:right w:val="nil"/>
            </w:tcBorders>
            <w:shd w:val="clear" w:color="4472C4" w:fill="4472C4"/>
            <w:noWrap/>
            <w:vAlign w:val="bottom"/>
            <w:hideMark/>
          </w:tcPr>
          <w:p w14:paraId="0645E5E0"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reads-too-short-after-truncation</w:t>
            </w:r>
          </w:p>
        </w:tc>
        <w:tc>
          <w:tcPr>
            <w:tcW w:w="2340" w:type="dxa"/>
            <w:tcBorders>
              <w:top w:val="single" w:sz="4" w:space="0" w:color="8EA9DB"/>
              <w:left w:val="nil"/>
              <w:bottom w:val="single" w:sz="4" w:space="0" w:color="8EA9DB"/>
              <w:right w:val="single" w:sz="4" w:space="0" w:color="8EA9DB"/>
            </w:tcBorders>
            <w:shd w:val="clear" w:color="4472C4" w:fill="4472C4"/>
            <w:noWrap/>
            <w:vAlign w:val="bottom"/>
            <w:hideMark/>
          </w:tcPr>
          <w:p w14:paraId="42907E65" w14:textId="77777777" w:rsidR="00487938" w:rsidRPr="00557893" w:rsidRDefault="0048793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reads-exceeding-maximum-ambiguous-bases</w:t>
            </w:r>
          </w:p>
        </w:tc>
      </w:tr>
      <w:tr w:rsidR="00487938" w:rsidRPr="00557893" w14:paraId="667D277A"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B442E9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#q2:types</w:t>
            </w:r>
          </w:p>
        </w:tc>
        <w:tc>
          <w:tcPr>
            <w:tcW w:w="1239" w:type="dxa"/>
            <w:tcBorders>
              <w:top w:val="single" w:sz="4" w:space="0" w:color="8EA9DB"/>
              <w:left w:val="nil"/>
              <w:bottom w:val="single" w:sz="4" w:space="0" w:color="8EA9DB"/>
              <w:right w:val="nil"/>
            </w:tcBorders>
            <w:shd w:val="clear" w:color="D9E1F2" w:fill="D9E1F2"/>
            <w:noWrap/>
            <w:vAlign w:val="bottom"/>
            <w:hideMark/>
          </w:tcPr>
          <w:p w14:paraId="51BB8FF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059" w:type="dxa"/>
            <w:tcBorders>
              <w:top w:val="single" w:sz="4" w:space="0" w:color="8EA9DB"/>
              <w:left w:val="nil"/>
              <w:bottom w:val="single" w:sz="4" w:space="0" w:color="8EA9DB"/>
              <w:right w:val="nil"/>
            </w:tcBorders>
            <w:shd w:val="clear" w:color="D9E1F2" w:fill="D9E1F2"/>
            <w:noWrap/>
            <w:vAlign w:val="bottom"/>
            <w:hideMark/>
          </w:tcPr>
          <w:p w14:paraId="238F23B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191" w:type="dxa"/>
            <w:tcBorders>
              <w:top w:val="single" w:sz="4" w:space="0" w:color="8EA9DB"/>
              <w:left w:val="nil"/>
              <w:bottom w:val="single" w:sz="4" w:space="0" w:color="8EA9DB"/>
              <w:right w:val="nil"/>
            </w:tcBorders>
            <w:shd w:val="clear" w:color="D9E1F2" w:fill="D9E1F2"/>
            <w:noWrap/>
            <w:vAlign w:val="bottom"/>
            <w:hideMark/>
          </w:tcPr>
          <w:p w14:paraId="455AF32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440" w:type="dxa"/>
            <w:tcBorders>
              <w:top w:val="single" w:sz="4" w:space="0" w:color="8EA9DB"/>
              <w:left w:val="nil"/>
              <w:bottom w:val="single" w:sz="4" w:space="0" w:color="8EA9DB"/>
              <w:right w:val="nil"/>
            </w:tcBorders>
            <w:shd w:val="clear" w:color="D9E1F2" w:fill="D9E1F2"/>
            <w:noWrap/>
            <w:vAlign w:val="bottom"/>
            <w:hideMark/>
          </w:tcPr>
          <w:p w14:paraId="4D2F3C2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8231F8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r>
      <w:tr w:rsidR="00487938" w:rsidRPr="00557893" w14:paraId="180F2E83"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tcPr>
          <w:p w14:paraId="6A605E51" w14:textId="77777777" w:rsidR="00487938" w:rsidRPr="00557893" w:rsidRDefault="00487938" w:rsidP="00557893">
            <w:pPr>
              <w:jc w:val="both"/>
              <w:rPr>
                <w:rFonts w:ascii="Times New Roman" w:eastAsia="Times New Roman" w:hAnsi="Times New Roman" w:cs="Times New Roman"/>
                <w:sz w:val="24"/>
                <w:szCs w:val="24"/>
              </w:rPr>
            </w:pPr>
          </w:p>
        </w:tc>
        <w:tc>
          <w:tcPr>
            <w:tcW w:w="1239" w:type="dxa"/>
            <w:tcBorders>
              <w:top w:val="single" w:sz="4" w:space="0" w:color="8EA9DB"/>
              <w:left w:val="nil"/>
              <w:bottom w:val="single" w:sz="4" w:space="0" w:color="8EA9DB"/>
              <w:right w:val="nil"/>
            </w:tcBorders>
            <w:shd w:val="clear" w:color="D9E1F2" w:fill="D9E1F2"/>
            <w:noWrap/>
            <w:vAlign w:val="bottom"/>
          </w:tcPr>
          <w:p w14:paraId="0E0F31F4" w14:textId="77777777" w:rsidR="00487938" w:rsidRPr="00557893" w:rsidRDefault="00487938" w:rsidP="00557893">
            <w:pPr>
              <w:jc w:val="both"/>
              <w:rPr>
                <w:rFonts w:ascii="Times New Roman" w:eastAsia="Times New Roman" w:hAnsi="Times New Roman" w:cs="Times New Roman"/>
                <w:sz w:val="24"/>
                <w:szCs w:val="24"/>
              </w:rPr>
            </w:pPr>
          </w:p>
        </w:tc>
        <w:tc>
          <w:tcPr>
            <w:tcW w:w="1059" w:type="dxa"/>
            <w:tcBorders>
              <w:top w:val="single" w:sz="4" w:space="0" w:color="8EA9DB"/>
              <w:left w:val="nil"/>
              <w:bottom w:val="single" w:sz="4" w:space="0" w:color="8EA9DB"/>
              <w:right w:val="nil"/>
            </w:tcBorders>
            <w:shd w:val="clear" w:color="D9E1F2" w:fill="D9E1F2"/>
            <w:noWrap/>
            <w:vAlign w:val="bottom"/>
          </w:tcPr>
          <w:p w14:paraId="77FC2006" w14:textId="77777777" w:rsidR="00487938" w:rsidRPr="00557893" w:rsidRDefault="00487938" w:rsidP="00557893">
            <w:pPr>
              <w:jc w:val="both"/>
              <w:rPr>
                <w:rFonts w:ascii="Times New Roman" w:eastAsia="Times New Roman" w:hAnsi="Times New Roman" w:cs="Times New Roman"/>
                <w:sz w:val="24"/>
                <w:szCs w:val="24"/>
              </w:rPr>
            </w:pPr>
          </w:p>
        </w:tc>
        <w:tc>
          <w:tcPr>
            <w:tcW w:w="1191" w:type="dxa"/>
            <w:tcBorders>
              <w:top w:val="single" w:sz="4" w:space="0" w:color="8EA9DB"/>
              <w:left w:val="nil"/>
              <w:bottom w:val="single" w:sz="4" w:space="0" w:color="8EA9DB"/>
              <w:right w:val="nil"/>
            </w:tcBorders>
            <w:shd w:val="clear" w:color="D9E1F2" w:fill="D9E1F2"/>
            <w:noWrap/>
            <w:vAlign w:val="bottom"/>
          </w:tcPr>
          <w:p w14:paraId="1E6583D6" w14:textId="77777777" w:rsidR="00487938" w:rsidRPr="00557893" w:rsidRDefault="00487938" w:rsidP="00557893">
            <w:pPr>
              <w:jc w:val="both"/>
              <w:rPr>
                <w:rFonts w:ascii="Times New Roman" w:eastAsia="Times New Roman" w:hAnsi="Times New Roman" w:cs="Times New Roman"/>
                <w:sz w:val="24"/>
                <w:szCs w:val="24"/>
              </w:rPr>
            </w:pPr>
          </w:p>
        </w:tc>
        <w:tc>
          <w:tcPr>
            <w:tcW w:w="1440" w:type="dxa"/>
            <w:tcBorders>
              <w:top w:val="single" w:sz="4" w:space="0" w:color="8EA9DB"/>
              <w:left w:val="nil"/>
              <w:bottom w:val="single" w:sz="4" w:space="0" w:color="8EA9DB"/>
              <w:right w:val="nil"/>
            </w:tcBorders>
            <w:shd w:val="clear" w:color="D9E1F2" w:fill="D9E1F2"/>
            <w:noWrap/>
            <w:vAlign w:val="bottom"/>
          </w:tcPr>
          <w:p w14:paraId="377F73BF" w14:textId="77777777" w:rsidR="00487938" w:rsidRPr="00557893" w:rsidRDefault="00487938" w:rsidP="00557893">
            <w:pPr>
              <w:jc w:val="both"/>
              <w:rPr>
                <w:rFonts w:ascii="Times New Roman" w:eastAsia="Times New Roman" w:hAnsi="Times New Roman" w:cs="Times New Roman"/>
                <w:sz w:val="24"/>
                <w:szCs w:val="24"/>
              </w:rPr>
            </w:pPr>
          </w:p>
        </w:tc>
        <w:tc>
          <w:tcPr>
            <w:tcW w:w="2340" w:type="dxa"/>
            <w:tcBorders>
              <w:top w:val="single" w:sz="4" w:space="0" w:color="8EA9DB"/>
              <w:left w:val="nil"/>
              <w:bottom w:val="single" w:sz="4" w:space="0" w:color="8EA9DB"/>
              <w:right w:val="single" w:sz="4" w:space="0" w:color="8EA9DB"/>
            </w:tcBorders>
            <w:shd w:val="clear" w:color="D9E1F2" w:fill="D9E1F2"/>
            <w:noWrap/>
            <w:vAlign w:val="bottom"/>
          </w:tcPr>
          <w:p w14:paraId="2F883969" w14:textId="77777777" w:rsidR="00487938" w:rsidRPr="00557893" w:rsidRDefault="00487938" w:rsidP="00557893">
            <w:pPr>
              <w:jc w:val="both"/>
              <w:rPr>
                <w:rFonts w:ascii="Times New Roman" w:eastAsia="Times New Roman" w:hAnsi="Times New Roman" w:cs="Times New Roman"/>
                <w:sz w:val="24"/>
                <w:szCs w:val="24"/>
              </w:rPr>
            </w:pPr>
          </w:p>
        </w:tc>
      </w:tr>
      <w:tr w:rsidR="00487938" w:rsidRPr="00557893" w14:paraId="6856D330"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978285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w:t>
            </w:r>
          </w:p>
        </w:tc>
        <w:tc>
          <w:tcPr>
            <w:tcW w:w="1239" w:type="dxa"/>
            <w:tcBorders>
              <w:top w:val="single" w:sz="4" w:space="0" w:color="8EA9DB"/>
              <w:left w:val="nil"/>
              <w:bottom w:val="single" w:sz="4" w:space="0" w:color="8EA9DB"/>
              <w:right w:val="nil"/>
            </w:tcBorders>
            <w:shd w:val="clear" w:color="auto" w:fill="auto"/>
            <w:noWrap/>
            <w:vAlign w:val="bottom"/>
            <w:hideMark/>
          </w:tcPr>
          <w:p w14:paraId="31B14A4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059" w:type="dxa"/>
            <w:tcBorders>
              <w:top w:val="single" w:sz="4" w:space="0" w:color="8EA9DB"/>
              <w:left w:val="nil"/>
              <w:bottom w:val="single" w:sz="4" w:space="0" w:color="8EA9DB"/>
              <w:right w:val="nil"/>
            </w:tcBorders>
            <w:shd w:val="clear" w:color="auto" w:fill="auto"/>
            <w:noWrap/>
            <w:vAlign w:val="bottom"/>
            <w:hideMark/>
          </w:tcPr>
          <w:p w14:paraId="797B857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191" w:type="dxa"/>
            <w:tcBorders>
              <w:top w:val="single" w:sz="4" w:space="0" w:color="8EA9DB"/>
              <w:left w:val="nil"/>
              <w:bottom w:val="single" w:sz="4" w:space="0" w:color="8EA9DB"/>
              <w:right w:val="nil"/>
            </w:tcBorders>
            <w:shd w:val="clear" w:color="auto" w:fill="auto"/>
            <w:noWrap/>
            <w:vAlign w:val="bottom"/>
            <w:hideMark/>
          </w:tcPr>
          <w:p w14:paraId="12BC3A3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A121FE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45FC00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61B9CDAC"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5F0C1E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1239" w:type="dxa"/>
            <w:tcBorders>
              <w:top w:val="single" w:sz="4" w:space="0" w:color="8EA9DB"/>
              <w:left w:val="nil"/>
              <w:bottom w:val="single" w:sz="4" w:space="0" w:color="8EA9DB"/>
              <w:right w:val="nil"/>
            </w:tcBorders>
            <w:shd w:val="clear" w:color="D9E1F2" w:fill="D9E1F2"/>
            <w:noWrap/>
            <w:vAlign w:val="bottom"/>
            <w:hideMark/>
          </w:tcPr>
          <w:p w14:paraId="604CE46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059" w:type="dxa"/>
            <w:tcBorders>
              <w:top w:val="single" w:sz="4" w:space="0" w:color="8EA9DB"/>
              <w:left w:val="nil"/>
              <w:bottom w:val="single" w:sz="4" w:space="0" w:color="8EA9DB"/>
              <w:right w:val="nil"/>
            </w:tcBorders>
            <w:shd w:val="clear" w:color="D9E1F2" w:fill="D9E1F2"/>
            <w:noWrap/>
            <w:vAlign w:val="bottom"/>
            <w:hideMark/>
          </w:tcPr>
          <w:p w14:paraId="00E464C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191" w:type="dxa"/>
            <w:tcBorders>
              <w:top w:val="single" w:sz="4" w:space="0" w:color="8EA9DB"/>
              <w:left w:val="nil"/>
              <w:bottom w:val="single" w:sz="4" w:space="0" w:color="8EA9DB"/>
              <w:right w:val="nil"/>
            </w:tcBorders>
            <w:shd w:val="clear" w:color="D9E1F2" w:fill="D9E1F2"/>
            <w:noWrap/>
            <w:vAlign w:val="bottom"/>
            <w:hideMark/>
          </w:tcPr>
          <w:p w14:paraId="54FAA95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F403FC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EDBCFA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182758BE"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0142C6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1239" w:type="dxa"/>
            <w:tcBorders>
              <w:top w:val="single" w:sz="4" w:space="0" w:color="8EA9DB"/>
              <w:left w:val="nil"/>
              <w:bottom w:val="single" w:sz="4" w:space="0" w:color="8EA9DB"/>
              <w:right w:val="nil"/>
            </w:tcBorders>
            <w:shd w:val="clear" w:color="auto" w:fill="auto"/>
            <w:noWrap/>
            <w:vAlign w:val="bottom"/>
            <w:hideMark/>
          </w:tcPr>
          <w:p w14:paraId="10F955D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059" w:type="dxa"/>
            <w:tcBorders>
              <w:top w:val="single" w:sz="4" w:space="0" w:color="8EA9DB"/>
              <w:left w:val="nil"/>
              <w:bottom w:val="single" w:sz="4" w:space="0" w:color="8EA9DB"/>
              <w:right w:val="nil"/>
            </w:tcBorders>
            <w:shd w:val="clear" w:color="auto" w:fill="auto"/>
            <w:noWrap/>
            <w:vAlign w:val="bottom"/>
            <w:hideMark/>
          </w:tcPr>
          <w:p w14:paraId="485F302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191" w:type="dxa"/>
            <w:tcBorders>
              <w:top w:val="single" w:sz="4" w:space="0" w:color="8EA9DB"/>
              <w:left w:val="nil"/>
              <w:bottom w:val="single" w:sz="4" w:space="0" w:color="8EA9DB"/>
              <w:right w:val="nil"/>
            </w:tcBorders>
            <w:shd w:val="clear" w:color="auto" w:fill="auto"/>
            <w:noWrap/>
            <w:vAlign w:val="bottom"/>
            <w:hideMark/>
          </w:tcPr>
          <w:p w14:paraId="06C775E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D03E78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9D6FFF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496D8A89"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8841D9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A3</w:t>
            </w:r>
          </w:p>
        </w:tc>
        <w:tc>
          <w:tcPr>
            <w:tcW w:w="1239" w:type="dxa"/>
            <w:tcBorders>
              <w:top w:val="single" w:sz="4" w:space="0" w:color="8EA9DB"/>
              <w:left w:val="nil"/>
              <w:bottom w:val="single" w:sz="4" w:space="0" w:color="8EA9DB"/>
              <w:right w:val="nil"/>
            </w:tcBorders>
            <w:shd w:val="clear" w:color="D9E1F2" w:fill="D9E1F2"/>
            <w:noWrap/>
            <w:vAlign w:val="bottom"/>
            <w:hideMark/>
          </w:tcPr>
          <w:p w14:paraId="3F70A01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42288</w:t>
            </w:r>
          </w:p>
        </w:tc>
        <w:tc>
          <w:tcPr>
            <w:tcW w:w="1059" w:type="dxa"/>
            <w:tcBorders>
              <w:top w:val="single" w:sz="4" w:space="0" w:color="8EA9DB"/>
              <w:left w:val="nil"/>
              <w:bottom w:val="single" w:sz="4" w:space="0" w:color="8EA9DB"/>
              <w:right w:val="nil"/>
            </w:tcBorders>
            <w:shd w:val="clear" w:color="D9E1F2" w:fill="D9E1F2"/>
            <w:noWrap/>
            <w:vAlign w:val="bottom"/>
            <w:hideMark/>
          </w:tcPr>
          <w:p w14:paraId="5EB9A76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42286</w:t>
            </w:r>
          </w:p>
        </w:tc>
        <w:tc>
          <w:tcPr>
            <w:tcW w:w="1191" w:type="dxa"/>
            <w:tcBorders>
              <w:top w:val="single" w:sz="4" w:space="0" w:color="8EA9DB"/>
              <w:left w:val="nil"/>
              <w:bottom w:val="single" w:sz="4" w:space="0" w:color="8EA9DB"/>
              <w:right w:val="nil"/>
            </w:tcBorders>
            <w:shd w:val="clear" w:color="D9E1F2" w:fill="D9E1F2"/>
            <w:noWrap/>
            <w:vAlign w:val="bottom"/>
            <w:hideMark/>
          </w:tcPr>
          <w:p w14:paraId="13591F7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5D18354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4BFB41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487938" w:rsidRPr="00557893" w14:paraId="6DA8696E"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A6886F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1239" w:type="dxa"/>
            <w:tcBorders>
              <w:top w:val="single" w:sz="4" w:space="0" w:color="8EA9DB"/>
              <w:left w:val="nil"/>
              <w:bottom w:val="single" w:sz="4" w:space="0" w:color="8EA9DB"/>
              <w:right w:val="nil"/>
            </w:tcBorders>
            <w:shd w:val="clear" w:color="auto" w:fill="auto"/>
            <w:noWrap/>
            <w:vAlign w:val="bottom"/>
            <w:hideMark/>
          </w:tcPr>
          <w:p w14:paraId="670F238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50716</w:t>
            </w:r>
          </w:p>
        </w:tc>
        <w:tc>
          <w:tcPr>
            <w:tcW w:w="1059" w:type="dxa"/>
            <w:tcBorders>
              <w:top w:val="single" w:sz="4" w:space="0" w:color="8EA9DB"/>
              <w:left w:val="nil"/>
              <w:bottom w:val="single" w:sz="4" w:space="0" w:color="8EA9DB"/>
              <w:right w:val="nil"/>
            </w:tcBorders>
            <w:shd w:val="clear" w:color="auto" w:fill="auto"/>
            <w:noWrap/>
            <w:vAlign w:val="bottom"/>
            <w:hideMark/>
          </w:tcPr>
          <w:p w14:paraId="4AD2AB7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1191" w:type="dxa"/>
            <w:tcBorders>
              <w:top w:val="single" w:sz="4" w:space="0" w:color="8EA9DB"/>
              <w:left w:val="nil"/>
              <w:bottom w:val="single" w:sz="4" w:space="0" w:color="8EA9DB"/>
              <w:right w:val="nil"/>
            </w:tcBorders>
            <w:shd w:val="clear" w:color="auto" w:fill="auto"/>
            <w:noWrap/>
            <w:vAlign w:val="bottom"/>
            <w:hideMark/>
          </w:tcPr>
          <w:p w14:paraId="0F07C6C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86160A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AC61F3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487938" w:rsidRPr="00557893" w14:paraId="53BE40EA"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0E182B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A5</w:t>
            </w:r>
          </w:p>
        </w:tc>
        <w:tc>
          <w:tcPr>
            <w:tcW w:w="1239" w:type="dxa"/>
            <w:tcBorders>
              <w:top w:val="single" w:sz="4" w:space="0" w:color="8EA9DB"/>
              <w:left w:val="nil"/>
              <w:bottom w:val="single" w:sz="4" w:space="0" w:color="8EA9DB"/>
              <w:right w:val="nil"/>
            </w:tcBorders>
            <w:shd w:val="clear" w:color="D9E1F2" w:fill="D9E1F2"/>
            <w:noWrap/>
            <w:vAlign w:val="bottom"/>
            <w:hideMark/>
          </w:tcPr>
          <w:p w14:paraId="16618E8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059" w:type="dxa"/>
            <w:tcBorders>
              <w:top w:val="single" w:sz="4" w:space="0" w:color="8EA9DB"/>
              <w:left w:val="nil"/>
              <w:bottom w:val="single" w:sz="4" w:space="0" w:color="8EA9DB"/>
              <w:right w:val="nil"/>
            </w:tcBorders>
            <w:shd w:val="clear" w:color="D9E1F2" w:fill="D9E1F2"/>
            <w:noWrap/>
            <w:vAlign w:val="bottom"/>
            <w:hideMark/>
          </w:tcPr>
          <w:p w14:paraId="37A5093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191" w:type="dxa"/>
            <w:tcBorders>
              <w:top w:val="single" w:sz="4" w:space="0" w:color="8EA9DB"/>
              <w:left w:val="nil"/>
              <w:bottom w:val="single" w:sz="4" w:space="0" w:color="8EA9DB"/>
              <w:right w:val="nil"/>
            </w:tcBorders>
            <w:shd w:val="clear" w:color="D9E1F2" w:fill="D9E1F2"/>
            <w:noWrap/>
            <w:vAlign w:val="bottom"/>
            <w:hideMark/>
          </w:tcPr>
          <w:p w14:paraId="515E48D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91DF24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CE40C7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7FE6F180"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4CD203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1239" w:type="dxa"/>
            <w:tcBorders>
              <w:top w:val="single" w:sz="4" w:space="0" w:color="8EA9DB"/>
              <w:left w:val="nil"/>
              <w:bottom w:val="single" w:sz="4" w:space="0" w:color="8EA9DB"/>
              <w:right w:val="nil"/>
            </w:tcBorders>
            <w:shd w:val="clear" w:color="auto" w:fill="auto"/>
            <w:noWrap/>
            <w:vAlign w:val="bottom"/>
            <w:hideMark/>
          </w:tcPr>
          <w:p w14:paraId="0C596AD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059" w:type="dxa"/>
            <w:tcBorders>
              <w:top w:val="single" w:sz="4" w:space="0" w:color="8EA9DB"/>
              <w:left w:val="nil"/>
              <w:bottom w:val="single" w:sz="4" w:space="0" w:color="8EA9DB"/>
              <w:right w:val="nil"/>
            </w:tcBorders>
            <w:shd w:val="clear" w:color="auto" w:fill="auto"/>
            <w:noWrap/>
            <w:vAlign w:val="bottom"/>
            <w:hideMark/>
          </w:tcPr>
          <w:p w14:paraId="5D65A9C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191" w:type="dxa"/>
            <w:tcBorders>
              <w:top w:val="single" w:sz="4" w:space="0" w:color="8EA9DB"/>
              <w:left w:val="nil"/>
              <w:bottom w:val="single" w:sz="4" w:space="0" w:color="8EA9DB"/>
              <w:right w:val="nil"/>
            </w:tcBorders>
            <w:shd w:val="clear" w:color="auto" w:fill="auto"/>
            <w:noWrap/>
            <w:vAlign w:val="bottom"/>
            <w:hideMark/>
          </w:tcPr>
          <w:p w14:paraId="202F1D0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A7A227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A88DF2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15F486E0"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9CBBD2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1239" w:type="dxa"/>
            <w:tcBorders>
              <w:top w:val="single" w:sz="4" w:space="0" w:color="8EA9DB"/>
              <w:left w:val="nil"/>
              <w:bottom w:val="single" w:sz="4" w:space="0" w:color="8EA9DB"/>
              <w:right w:val="nil"/>
            </w:tcBorders>
            <w:shd w:val="clear" w:color="D9E1F2" w:fill="D9E1F2"/>
            <w:noWrap/>
            <w:vAlign w:val="bottom"/>
            <w:hideMark/>
          </w:tcPr>
          <w:p w14:paraId="782357C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059" w:type="dxa"/>
            <w:tcBorders>
              <w:top w:val="single" w:sz="4" w:space="0" w:color="8EA9DB"/>
              <w:left w:val="nil"/>
              <w:bottom w:val="single" w:sz="4" w:space="0" w:color="8EA9DB"/>
              <w:right w:val="nil"/>
            </w:tcBorders>
            <w:shd w:val="clear" w:color="D9E1F2" w:fill="D9E1F2"/>
            <w:noWrap/>
            <w:vAlign w:val="bottom"/>
            <w:hideMark/>
          </w:tcPr>
          <w:p w14:paraId="7EEA6CD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191" w:type="dxa"/>
            <w:tcBorders>
              <w:top w:val="single" w:sz="4" w:space="0" w:color="8EA9DB"/>
              <w:left w:val="nil"/>
              <w:bottom w:val="single" w:sz="4" w:space="0" w:color="8EA9DB"/>
              <w:right w:val="nil"/>
            </w:tcBorders>
            <w:shd w:val="clear" w:color="D9E1F2" w:fill="D9E1F2"/>
            <w:noWrap/>
            <w:vAlign w:val="bottom"/>
            <w:hideMark/>
          </w:tcPr>
          <w:p w14:paraId="025F4DE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D3C54E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E91444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5BD1D1F1"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0E6EC4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1239" w:type="dxa"/>
            <w:tcBorders>
              <w:top w:val="single" w:sz="4" w:space="0" w:color="8EA9DB"/>
              <w:left w:val="nil"/>
              <w:bottom w:val="single" w:sz="4" w:space="0" w:color="8EA9DB"/>
              <w:right w:val="nil"/>
            </w:tcBorders>
            <w:shd w:val="clear" w:color="auto" w:fill="auto"/>
            <w:noWrap/>
            <w:vAlign w:val="bottom"/>
            <w:hideMark/>
          </w:tcPr>
          <w:p w14:paraId="1602724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33789</w:t>
            </w:r>
          </w:p>
        </w:tc>
        <w:tc>
          <w:tcPr>
            <w:tcW w:w="1059" w:type="dxa"/>
            <w:tcBorders>
              <w:top w:val="single" w:sz="4" w:space="0" w:color="8EA9DB"/>
              <w:left w:val="nil"/>
              <w:bottom w:val="single" w:sz="4" w:space="0" w:color="8EA9DB"/>
              <w:right w:val="nil"/>
            </w:tcBorders>
            <w:shd w:val="clear" w:color="auto" w:fill="auto"/>
            <w:noWrap/>
            <w:vAlign w:val="bottom"/>
            <w:hideMark/>
          </w:tcPr>
          <w:p w14:paraId="76E5C5A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1191" w:type="dxa"/>
            <w:tcBorders>
              <w:top w:val="single" w:sz="4" w:space="0" w:color="8EA9DB"/>
              <w:left w:val="nil"/>
              <w:bottom w:val="single" w:sz="4" w:space="0" w:color="8EA9DB"/>
              <w:right w:val="nil"/>
            </w:tcBorders>
            <w:shd w:val="clear" w:color="auto" w:fill="auto"/>
            <w:noWrap/>
            <w:vAlign w:val="bottom"/>
            <w:hideMark/>
          </w:tcPr>
          <w:p w14:paraId="67DCB80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98C403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487E10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487938" w:rsidRPr="00557893" w14:paraId="20BA69F1"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B6FEE0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A9</w:t>
            </w:r>
          </w:p>
        </w:tc>
        <w:tc>
          <w:tcPr>
            <w:tcW w:w="1239" w:type="dxa"/>
            <w:tcBorders>
              <w:top w:val="single" w:sz="4" w:space="0" w:color="8EA9DB"/>
              <w:left w:val="nil"/>
              <w:bottom w:val="single" w:sz="4" w:space="0" w:color="8EA9DB"/>
              <w:right w:val="nil"/>
            </w:tcBorders>
            <w:shd w:val="clear" w:color="D9E1F2" w:fill="D9E1F2"/>
            <w:noWrap/>
            <w:vAlign w:val="bottom"/>
            <w:hideMark/>
          </w:tcPr>
          <w:p w14:paraId="300C715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059" w:type="dxa"/>
            <w:tcBorders>
              <w:top w:val="single" w:sz="4" w:space="0" w:color="8EA9DB"/>
              <w:left w:val="nil"/>
              <w:bottom w:val="single" w:sz="4" w:space="0" w:color="8EA9DB"/>
              <w:right w:val="nil"/>
            </w:tcBorders>
            <w:shd w:val="clear" w:color="D9E1F2" w:fill="D9E1F2"/>
            <w:noWrap/>
            <w:vAlign w:val="bottom"/>
            <w:hideMark/>
          </w:tcPr>
          <w:p w14:paraId="68640F4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191" w:type="dxa"/>
            <w:tcBorders>
              <w:top w:val="single" w:sz="4" w:space="0" w:color="8EA9DB"/>
              <w:left w:val="nil"/>
              <w:bottom w:val="single" w:sz="4" w:space="0" w:color="8EA9DB"/>
              <w:right w:val="nil"/>
            </w:tcBorders>
            <w:shd w:val="clear" w:color="D9E1F2" w:fill="D9E1F2"/>
            <w:noWrap/>
            <w:vAlign w:val="bottom"/>
            <w:hideMark/>
          </w:tcPr>
          <w:p w14:paraId="61AB3BB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11E86F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B2B8C8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59EB833F"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2A7EF43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1239" w:type="dxa"/>
            <w:tcBorders>
              <w:top w:val="single" w:sz="4" w:space="0" w:color="8EA9DB"/>
              <w:left w:val="nil"/>
              <w:bottom w:val="single" w:sz="4" w:space="0" w:color="8EA9DB"/>
              <w:right w:val="nil"/>
            </w:tcBorders>
            <w:shd w:val="clear" w:color="auto" w:fill="auto"/>
            <w:noWrap/>
            <w:vAlign w:val="bottom"/>
            <w:hideMark/>
          </w:tcPr>
          <w:p w14:paraId="636ACF6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059" w:type="dxa"/>
            <w:tcBorders>
              <w:top w:val="single" w:sz="4" w:space="0" w:color="8EA9DB"/>
              <w:left w:val="nil"/>
              <w:bottom w:val="single" w:sz="4" w:space="0" w:color="8EA9DB"/>
              <w:right w:val="nil"/>
            </w:tcBorders>
            <w:shd w:val="clear" w:color="auto" w:fill="auto"/>
            <w:noWrap/>
            <w:vAlign w:val="bottom"/>
            <w:hideMark/>
          </w:tcPr>
          <w:p w14:paraId="13A2C10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191" w:type="dxa"/>
            <w:tcBorders>
              <w:top w:val="single" w:sz="4" w:space="0" w:color="8EA9DB"/>
              <w:left w:val="nil"/>
              <w:bottom w:val="single" w:sz="4" w:space="0" w:color="8EA9DB"/>
              <w:right w:val="nil"/>
            </w:tcBorders>
            <w:shd w:val="clear" w:color="auto" w:fill="auto"/>
            <w:noWrap/>
            <w:vAlign w:val="bottom"/>
            <w:hideMark/>
          </w:tcPr>
          <w:p w14:paraId="65D4D4C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0F4CEC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AAEAB3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6D9B7832"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B16E40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1239" w:type="dxa"/>
            <w:tcBorders>
              <w:top w:val="single" w:sz="4" w:space="0" w:color="8EA9DB"/>
              <w:left w:val="nil"/>
              <w:bottom w:val="single" w:sz="4" w:space="0" w:color="8EA9DB"/>
              <w:right w:val="nil"/>
            </w:tcBorders>
            <w:shd w:val="clear" w:color="D9E1F2" w:fill="D9E1F2"/>
            <w:noWrap/>
            <w:vAlign w:val="bottom"/>
            <w:hideMark/>
          </w:tcPr>
          <w:p w14:paraId="78378A3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64552</w:t>
            </w:r>
          </w:p>
        </w:tc>
        <w:tc>
          <w:tcPr>
            <w:tcW w:w="1059" w:type="dxa"/>
            <w:tcBorders>
              <w:top w:val="single" w:sz="4" w:space="0" w:color="8EA9DB"/>
              <w:left w:val="nil"/>
              <w:bottom w:val="single" w:sz="4" w:space="0" w:color="8EA9DB"/>
              <w:right w:val="nil"/>
            </w:tcBorders>
            <w:shd w:val="clear" w:color="D9E1F2" w:fill="D9E1F2"/>
            <w:noWrap/>
            <w:vAlign w:val="bottom"/>
            <w:hideMark/>
          </w:tcPr>
          <w:p w14:paraId="05BEEC8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1191" w:type="dxa"/>
            <w:tcBorders>
              <w:top w:val="single" w:sz="4" w:space="0" w:color="8EA9DB"/>
              <w:left w:val="nil"/>
              <w:bottom w:val="single" w:sz="4" w:space="0" w:color="8EA9DB"/>
              <w:right w:val="nil"/>
            </w:tcBorders>
            <w:shd w:val="clear" w:color="D9E1F2" w:fill="D9E1F2"/>
            <w:noWrap/>
            <w:vAlign w:val="bottom"/>
            <w:hideMark/>
          </w:tcPr>
          <w:p w14:paraId="0884AA8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48E81F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A1DA04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487938" w:rsidRPr="00557893" w14:paraId="5C83E439"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05F084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1239" w:type="dxa"/>
            <w:tcBorders>
              <w:top w:val="single" w:sz="4" w:space="0" w:color="8EA9DB"/>
              <w:left w:val="nil"/>
              <w:bottom w:val="single" w:sz="4" w:space="0" w:color="8EA9DB"/>
              <w:right w:val="nil"/>
            </w:tcBorders>
            <w:shd w:val="clear" w:color="auto" w:fill="auto"/>
            <w:noWrap/>
            <w:vAlign w:val="bottom"/>
            <w:hideMark/>
          </w:tcPr>
          <w:p w14:paraId="58CD7E3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059" w:type="dxa"/>
            <w:tcBorders>
              <w:top w:val="single" w:sz="4" w:space="0" w:color="8EA9DB"/>
              <w:left w:val="nil"/>
              <w:bottom w:val="single" w:sz="4" w:space="0" w:color="8EA9DB"/>
              <w:right w:val="nil"/>
            </w:tcBorders>
            <w:shd w:val="clear" w:color="auto" w:fill="auto"/>
            <w:noWrap/>
            <w:vAlign w:val="bottom"/>
            <w:hideMark/>
          </w:tcPr>
          <w:p w14:paraId="5E6F9F1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191" w:type="dxa"/>
            <w:tcBorders>
              <w:top w:val="single" w:sz="4" w:space="0" w:color="8EA9DB"/>
              <w:left w:val="nil"/>
              <w:bottom w:val="single" w:sz="4" w:space="0" w:color="8EA9DB"/>
              <w:right w:val="nil"/>
            </w:tcBorders>
            <w:shd w:val="clear" w:color="auto" w:fill="auto"/>
            <w:noWrap/>
            <w:vAlign w:val="bottom"/>
            <w:hideMark/>
          </w:tcPr>
          <w:p w14:paraId="7B37AD9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20B717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C0BD1F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2359FB54"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AD74E9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1239" w:type="dxa"/>
            <w:tcBorders>
              <w:top w:val="single" w:sz="4" w:space="0" w:color="8EA9DB"/>
              <w:left w:val="nil"/>
              <w:bottom w:val="single" w:sz="4" w:space="0" w:color="8EA9DB"/>
              <w:right w:val="nil"/>
            </w:tcBorders>
            <w:shd w:val="clear" w:color="D9E1F2" w:fill="D9E1F2"/>
            <w:noWrap/>
            <w:vAlign w:val="bottom"/>
            <w:hideMark/>
          </w:tcPr>
          <w:p w14:paraId="40EE3E8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059" w:type="dxa"/>
            <w:tcBorders>
              <w:top w:val="single" w:sz="4" w:space="0" w:color="8EA9DB"/>
              <w:left w:val="nil"/>
              <w:bottom w:val="single" w:sz="4" w:space="0" w:color="8EA9DB"/>
              <w:right w:val="nil"/>
            </w:tcBorders>
            <w:shd w:val="clear" w:color="D9E1F2" w:fill="D9E1F2"/>
            <w:noWrap/>
            <w:vAlign w:val="bottom"/>
            <w:hideMark/>
          </w:tcPr>
          <w:p w14:paraId="0EE0EAA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191" w:type="dxa"/>
            <w:tcBorders>
              <w:top w:val="single" w:sz="4" w:space="0" w:color="8EA9DB"/>
              <w:left w:val="nil"/>
              <w:bottom w:val="single" w:sz="4" w:space="0" w:color="8EA9DB"/>
              <w:right w:val="nil"/>
            </w:tcBorders>
            <w:shd w:val="clear" w:color="D9E1F2" w:fill="D9E1F2"/>
            <w:noWrap/>
            <w:vAlign w:val="bottom"/>
            <w:hideMark/>
          </w:tcPr>
          <w:p w14:paraId="6596D1F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601237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54BAF51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5463C1CC"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E0B9C4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C2</w:t>
            </w:r>
          </w:p>
        </w:tc>
        <w:tc>
          <w:tcPr>
            <w:tcW w:w="1239" w:type="dxa"/>
            <w:tcBorders>
              <w:top w:val="single" w:sz="4" w:space="0" w:color="8EA9DB"/>
              <w:left w:val="nil"/>
              <w:bottom w:val="single" w:sz="4" w:space="0" w:color="8EA9DB"/>
              <w:right w:val="nil"/>
            </w:tcBorders>
            <w:shd w:val="clear" w:color="auto" w:fill="auto"/>
            <w:noWrap/>
            <w:vAlign w:val="bottom"/>
            <w:hideMark/>
          </w:tcPr>
          <w:p w14:paraId="2E775D0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059" w:type="dxa"/>
            <w:tcBorders>
              <w:top w:val="single" w:sz="4" w:space="0" w:color="8EA9DB"/>
              <w:left w:val="nil"/>
              <w:bottom w:val="single" w:sz="4" w:space="0" w:color="8EA9DB"/>
              <w:right w:val="nil"/>
            </w:tcBorders>
            <w:shd w:val="clear" w:color="auto" w:fill="auto"/>
            <w:noWrap/>
            <w:vAlign w:val="bottom"/>
            <w:hideMark/>
          </w:tcPr>
          <w:p w14:paraId="3438E4C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191" w:type="dxa"/>
            <w:tcBorders>
              <w:top w:val="single" w:sz="4" w:space="0" w:color="8EA9DB"/>
              <w:left w:val="nil"/>
              <w:bottom w:val="single" w:sz="4" w:space="0" w:color="8EA9DB"/>
              <w:right w:val="nil"/>
            </w:tcBorders>
            <w:shd w:val="clear" w:color="auto" w:fill="auto"/>
            <w:noWrap/>
            <w:vAlign w:val="bottom"/>
            <w:hideMark/>
          </w:tcPr>
          <w:p w14:paraId="05AE981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60C86D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799E991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58F80DBA"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20EA30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1239" w:type="dxa"/>
            <w:tcBorders>
              <w:top w:val="single" w:sz="4" w:space="0" w:color="8EA9DB"/>
              <w:left w:val="nil"/>
              <w:bottom w:val="single" w:sz="4" w:space="0" w:color="8EA9DB"/>
              <w:right w:val="nil"/>
            </w:tcBorders>
            <w:shd w:val="clear" w:color="D9E1F2" w:fill="D9E1F2"/>
            <w:noWrap/>
            <w:vAlign w:val="bottom"/>
            <w:hideMark/>
          </w:tcPr>
          <w:p w14:paraId="5690F6F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059" w:type="dxa"/>
            <w:tcBorders>
              <w:top w:val="single" w:sz="4" w:space="0" w:color="8EA9DB"/>
              <w:left w:val="nil"/>
              <w:bottom w:val="single" w:sz="4" w:space="0" w:color="8EA9DB"/>
              <w:right w:val="nil"/>
            </w:tcBorders>
            <w:shd w:val="clear" w:color="D9E1F2" w:fill="D9E1F2"/>
            <w:noWrap/>
            <w:vAlign w:val="bottom"/>
            <w:hideMark/>
          </w:tcPr>
          <w:p w14:paraId="125E6C9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191" w:type="dxa"/>
            <w:tcBorders>
              <w:top w:val="single" w:sz="4" w:space="0" w:color="8EA9DB"/>
              <w:left w:val="nil"/>
              <w:bottom w:val="single" w:sz="4" w:space="0" w:color="8EA9DB"/>
              <w:right w:val="nil"/>
            </w:tcBorders>
            <w:shd w:val="clear" w:color="D9E1F2" w:fill="D9E1F2"/>
            <w:noWrap/>
            <w:vAlign w:val="bottom"/>
            <w:hideMark/>
          </w:tcPr>
          <w:p w14:paraId="4B79C6E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9D0A67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490256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6ABFDB86"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F3377A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1239" w:type="dxa"/>
            <w:tcBorders>
              <w:top w:val="single" w:sz="4" w:space="0" w:color="8EA9DB"/>
              <w:left w:val="nil"/>
              <w:bottom w:val="single" w:sz="4" w:space="0" w:color="8EA9DB"/>
              <w:right w:val="nil"/>
            </w:tcBorders>
            <w:shd w:val="clear" w:color="auto" w:fill="auto"/>
            <w:noWrap/>
            <w:vAlign w:val="bottom"/>
            <w:hideMark/>
          </w:tcPr>
          <w:p w14:paraId="34822EC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059" w:type="dxa"/>
            <w:tcBorders>
              <w:top w:val="single" w:sz="4" w:space="0" w:color="8EA9DB"/>
              <w:left w:val="nil"/>
              <w:bottom w:val="single" w:sz="4" w:space="0" w:color="8EA9DB"/>
              <w:right w:val="nil"/>
            </w:tcBorders>
            <w:shd w:val="clear" w:color="auto" w:fill="auto"/>
            <w:noWrap/>
            <w:vAlign w:val="bottom"/>
            <w:hideMark/>
          </w:tcPr>
          <w:p w14:paraId="0148DAA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191" w:type="dxa"/>
            <w:tcBorders>
              <w:top w:val="single" w:sz="4" w:space="0" w:color="8EA9DB"/>
              <w:left w:val="nil"/>
              <w:bottom w:val="single" w:sz="4" w:space="0" w:color="8EA9DB"/>
              <w:right w:val="nil"/>
            </w:tcBorders>
            <w:shd w:val="clear" w:color="auto" w:fill="auto"/>
            <w:noWrap/>
            <w:vAlign w:val="bottom"/>
            <w:hideMark/>
          </w:tcPr>
          <w:p w14:paraId="62F96DD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5F7D94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056532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059371B7"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D5588E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1239" w:type="dxa"/>
            <w:tcBorders>
              <w:top w:val="single" w:sz="4" w:space="0" w:color="8EA9DB"/>
              <w:left w:val="nil"/>
              <w:bottom w:val="single" w:sz="4" w:space="0" w:color="8EA9DB"/>
              <w:right w:val="nil"/>
            </w:tcBorders>
            <w:shd w:val="clear" w:color="D9E1F2" w:fill="D9E1F2"/>
            <w:noWrap/>
            <w:vAlign w:val="bottom"/>
            <w:hideMark/>
          </w:tcPr>
          <w:p w14:paraId="3572155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52198</w:t>
            </w:r>
          </w:p>
        </w:tc>
        <w:tc>
          <w:tcPr>
            <w:tcW w:w="1059" w:type="dxa"/>
            <w:tcBorders>
              <w:top w:val="single" w:sz="4" w:space="0" w:color="8EA9DB"/>
              <w:left w:val="nil"/>
              <w:bottom w:val="single" w:sz="4" w:space="0" w:color="8EA9DB"/>
              <w:right w:val="nil"/>
            </w:tcBorders>
            <w:shd w:val="clear" w:color="D9E1F2" w:fill="D9E1F2"/>
            <w:noWrap/>
            <w:vAlign w:val="bottom"/>
            <w:hideMark/>
          </w:tcPr>
          <w:p w14:paraId="74A92AA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1191" w:type="dxa"/>
            <w:tcBorders>
              <w:top w:val="single" w:sz="4" w:space="0" w:color="8EA9DB"/>
              <w:left w:val="nil"/>
              <w:bottom w:val="single" w:sz="4" w:space="0" w:color="8EA9DB"/>
              <w:right w:val="nil"/>
            </w:tcBorders>
            <w:shd w:val="clear" w:color="D9E1F2" w:fill="D9E1F2"/>
            <w:noWrap/>
            <w:vAlign w:val="bottom"/>
            <w:hideMark/>
          </w:tcPr>
          <w:p w14:paraId="18D7360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3402B5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FCC8EE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487938" w:rsidRPr="00557893" w14:paraId="3BCD4E09"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47E30A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1239" w:type="dxa"/>
            <w:tcBorders>
              <w:top w:val="single" w:sz="4" w:space="0" w:color="8EA9DB"/>
              <w:left w:val="nil"/>
              <w:bottom w:val="single" w:sz="4" w:space="0" w:color="8EA9DB"/>
              <w:right w:val="nil"/>
            </w:tcBorders>
            <w:shd w:val="clear" w:color="auto" w:fill="auto"/>
            <w:noWrap/>
            <w:vAlign w:val="bottom"/>
            <w:hideMark/>
          </w:tcPr>
          <w:p w14:paraId="781C5E5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059" w:type="dxa"/>
            <w:tcBorders>
              <w:top w:val="single" w:sz="4" w:space="0" w:color="8EA9DB"/>
              <w:left w:val="nil"/>
              <w:bottom w:val="single" w:sz="4" w:space="0" w:color="8EA9DB"/>
              <w:right w:val="nil"/>
            </w:tcBorders>
            <w:shd w:val="clear" w:color="auto" w:fill="auto"/>
            <w:noWrap/>
            <w:vAlign w:val="bottom"/>
            <w:hideMark/>
          </w:tcPr>
          <w:p w14:paraId="735BFEE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191" w:type="dxa"/>
            <w:tcBorders>
              <w:top w:val="single" w:sz="4" w:space="0" w:color="8EA9DB"/>
              <w:left w:val="nil"/>
              <w:bottom w:val="single" w:sz="4" w:space="0" w:color="8EA9DB"/>
              <w:right w:val="nil"/>
            </w:tcBorders>
            <w:shd w:val="clear" w:color="auto" w:fill="auto"/>
            <w:noWrap/>
            <w:vAlign w:val="bottom"/>
            <w:hideMark/>
          </w:tcPr>
          <w:p w14:paraId="2B4DDE7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55C8E9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AD801E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0961FB95"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E3790A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1239" w:type="dxa"/>
            <w:tcBorders>
              <w:top w:val="single" w:sz="4" w:space="0" w:color="8EA9DB"/>
              <w:left w:val="nil"/>
              <w:bottom w:val="single" w:sz="4" w:space="0" w:color="8EA9DB"/>
              <w:right w:val="nil"/>
            </w:tcBorders>
            <w:shd w:val="clear" w:color="D9E1F2" w:fill="D9E1F2"/>
            <w:noWrap/>
            <w:vAlign w:val="bottom"/>
            <w:hideMark/>
          </w:tcPr>
          <w:p w14:paraId="44B61BC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43438</w:t>
            </w:r>
          </w:p>
        </w:tc>
        <w:tc>
          <w:tcPr>
            <w:tcW w:w="1059" w:type="dxa"/>
            <w:tcBorders>
              <w:top w:val="single" w:sz="4" w:space="0" w:color="8EA9DB"/>
              <w:left w:val="nil"/>
              <w:bottom w:val="single" w:sz="4" w:space="0" w:color="8EA9DB"/>
              <w:right w:val="nil"/>
            </w:tcBorders>
            <w:shd w:val="clear" w:color="D9E1F2" w:fill="D9E1F2"/>
            <w:noWrap/>
            <w:vAlign w:val="bottom"/>
            <w:hideMark/>
          </w:tcPr>
          <w:p w14:paraId="1954A6D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1191" w:type="dxa"/>
            <w:tcBorders>
              <w:top w:val="single" w:sz="4" w:space="0" w:color="8EA9DB"/>
              <w:left w:val="nil"/>
              <w:bottom w:val="single" w:sz="4" w:space="0" w:color="8EA9DB"/>
              <w:right w:val="nil"/>
            </w:tcBorders>
            <w:shd w:val="clear" w:color="D9E1F2" w:fill="D9E1F2"/>
            <w:noWrap/>
            <w:vAlign w:val="bottom"/>
            <w:hideMark/>
          </w:tcPr>
          <w:p w14:paraId="5F906DA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42CA7AD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CD6D97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487938" w:rsidRPr="00557893" w14:paraId="4285758B"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EFD4A1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1239" w:type="dxa"/>
            <w:tcBorders>
              <w:top w:val="single" w:sz="4" w:space="0" w:color="8EA9DB"/>
              <w:left w:val="nil"/>
              <w:bottom w:val="single" w:sz="4" w:space="0" w:color="8EA9DB"/>
              <w:right w:val="nil"/>
            </w:tcBorders>
            <w:shd w:val="clear" w:color="auto" w:fill="auto"/>
            <w:noWrap/>
            <w:vAlign w:val="bottom"/>
            <w:hideMark/>
          </w:tcPr>
          <w:p w14:paraId="2610085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059" w:type="dxa"/>
            <w:tcBorders>
              <w:top w:val="single" w:sz="4" w:space="0" w:color="8EA9DB"/>
              <w:left w:val="nil"/>
              <w:bottom w:val="single" w:sz="4" w:space="0" w:color="8EA9DB"/>
              <w:right w:val="nil"/>
            </w:tcBorders>
            <w:shd w:val="clear" w:color="auto" w:fill="auto"/>
            <w:noWrap/>
            <w:vAlign w:val="bottom"/>
            <w:hideMark/>
          </w:tcPr>
          <w:p w14:paraId="501D672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191" w:type="dxa"/>
            <w:tcBorders>
              <w:top w:val="single" w:sz="4" w:space="0" w:color="8EA9DB"/>
              <w:left w:val="nil"/>
              <w:bottom w:val="single" w:sz="4" w:space="0" w:color="8EA9DB"/>
              <w:right w:val="nil"/>
            </w:tcBorders>
            <w:shd w:val="clear" w:color="auto" w:fill="auto"/>
            <w:noWrap/>
            <w:vAlign w:val="bottom"/>
            <w:hideMark/>
          </w:tcPr>
          <w:p w14:paraId="130AD95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240FC2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2174A2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39033065"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4FB1D2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D4</w:t>
            </w:r>
          </w:p>
        </w:tc>
        <w:tc>
          <w:tcPr>
            <w:tcW w:w="1239" w:type="dxa"/>
            <w:tcBorders>
              <w:top w:val="single" w:sz="4" w:space="0" w:color="8EA9DB"/>
              <w:left w:val="nil"/>
              <w:bottom w:val="single" w:sz="4" w:space="0" w:color="8EA9DB"/>
              <w:right w:val="nil"/>
            </w:tcBorders>
            <w:shd w:val="clear" w:color="D9E1F2" w:fill="D9E1F2"/>
            <w:noWrap/>
            <w:vAlign w:val="bottom"/>
            <w:hideMark/>
          </w:tcPr>
          <w:p w14:paraId="0099475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059" w:type="dxa"/>
            <w:tcBorders>
              <w:top w:val="single" w:sz="4" w:space="0" w:color="8EA9DB"/>
              <w:left w:val="nil"/>
              <w:bottom w:val="single" w:sz="4" w:space="0" w:color="8EA9DB"/>
              <w:right w:val="nil"/>
            </w:tcBorders>
            <w:shd w:val="clear" w:color="D9E1F2" w:fill="D9E1F2"/>
            <w:noWrap/>
            <w:vAlign w:val="bottom"/>
            <w:hideMark/>
          </w:tcPr>
          <w:p w14:paraId="1352B1F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191" w:type="dxa"/>
            <w:tcBorders>
              <w:top w:val="single" w:sz="4" w:space="0" w:color="8EA9DB"/>
              <w:left w:val="nil"/>
              <w:bottom w:val="single" w:sz="4" w:space="0" w:color="8EA9DB"/>
              <w:right w:val="nil"/>
            </w:tcBorders>
            <w:shd w:val="clear" w:color="D9E1F2" w:fill="D9E1F2"/>
            <w:noWrap/>
            <w:vAlign w:val="bottom"/>
            <w:hideMark/>
          </w:tcPr>
          <w:p w14:paraId="6682370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C852AB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BC5A97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3A87B5D1"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A64575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1239" w:type="dxa"/>
            <w:tcBorders>
              <w:top w:val="single" w:sz="4" w:space="0" w:color="8EA9DB"/>
              <w:left w:val="nil"/>
              <w:bottom w:val="single" w:sz="4" w:space="0" w:color="8EA9DB"/>
              <w:right w:val="nil"/>
            </w:tcBorders>
            <w:shd w:val="clear" w:color="auto" w:fill="auto"/>
            <w:noWrap/>
            <w:vAlign w:val="bottom"/>
            <w:hideMark/>
          </w:tcPr>
          <w:p w14:paraId="0676F3A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059" w:type="dxa"/>
            <w:tcBorders>
              <w:top w:val="single" w:sz="4" w:space="0" w:color="8EA9DB"/>
              <w:left w:val="nil"/>
              <w:bottom w:val="single" w:sz="4" w:space="0" w:color="8EA9DB"/>
              <w:right w:val="nil"/>
            </w:tcBorders>
            <w:shd w:val="clear" w:color="auto" w:fill="auto"/>
            <w:noWrap/>
            <w:vAlign w:val="bottom"/>
            <w:hideMark/>
          </w:tcPr>
          <w:p w14:paraId="1C6F1C9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191" w:type="dxa"/>
            <w:tcBorders>
              <w:top w:val="single" w:sz="4" w:space="0" w:color="8EA9DB"/>
              <w:left w:val="nil"/>
              <w:bottom w:val="single" w:sz="4" w:space="0" w:color="8EA9DB"/>
              <w:right w:val="nil"/>
            </w:tcBorders>
            <w:shd w:val="clear" w:color="auto" w:fill="auto"/>
            <w:noWrap/>
            <w:vAlign w:val="bottom"/>
            <w:hideMark/>
          </w:tcPr>
          <w:p w14:paraId="6DA8F0D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52D8C4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F6C586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3D4CD3ED"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356E35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1239" w:type="dxa"/>
            <w:tcBorders>
              <w:top w:val="single" w:sz="4" w:space="0" w:color="8EA9DB"/>
              <w:left w:val="nil"/>
              <w:bottom w:val="single" w:sz="4" w:space="0" w:color="8EA9DB"/>
              <w:right w:val="nil"/>
            </w:tcBorders>
            <w:shd w:val="clear" w:color="D9E1F2" w:fill="D9E1F2"/>
            <w:noWrap/>
            <w:vAlign w:val="bottom"/>
            <w:hideMark/>
          </w:tcPr>
          <w:p w14:paraId="375BBD2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059" w:type="dxa"/>
            <w:tcBorders>
              <w:top w:val="single" w:sz="4" w:space="0" w:color="8EA9DB"/>
              <w:left w:val="nil"/>
              <w:bottom w:val="single" w:sz="4" w:space="0" w:color="8EA9DB"/>
              <w:right w:val="nil"/>
            </w:tcBorders>
            <w:shd w:val="clear" w:color="D9E1F2" w:fill="D9E1F2"/>
            <w:noWrap/>
            <w:vAlign w:val="bottom"/>
            <w:hideMark/>
          </w:tcPr>
          <w:p w14:paraId="5575088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191" w:type="dxa"/>
            <w:tcBorders>
              <w:top w:val="single" w:sz="4" w:space="0" w:color="8EA9DB"/>
              <w:left w:val="nil"/>
              <w:bottom w:val="single" w:sz="4" w:space="0" w:color="8EA9DB"/>
              <w:right w:val="nil"/>
            </w:tcBorders>
            <w:shd w:val="clear" w:color="D9E1F2" w:fill="D9E1F2"/>
            <w:noWrap/>
            <w:vAlign w:val="bottom"/>
            <w:hideMark/>
          </w:tcPr>
          <w:p w14:paraId="05D581E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AE4763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5998283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6E3FAB6F"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76AF92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1239" w:type="dxa"/>
            <w:tcBorders>
              <w:top w:val="single" w:sz="4" w:space="0" w:color="8EA9DB"/>
              <w:left w:val="nil"/>
              <w:bottom w:val="single" w:sz="4" w:space="0" w:color="8EA9DB"/>
              <w:right w:val="nil"/>
            </w:tcBorders>
            <w:shd w:val="clear" w:color="auto" w:fill="auto"/>
            <w:noWrap/>
            <w:vAlign w:val="bottom"/>
            <w:hideMark/>
          </w:tcPr>
          <w:p w14:paraId="6DE5F12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059" w:type="dxa"/>
            <w:tcBorders>
              <w:top w:val="single" w:sz="4" w:space="0" w:color="8EA9DB"/>
              <w:left w:val="nil"/>
              <w:bottom w:val="single" w:sz="4" w:space="0" w:color="8EA9DB"/>
              <w:right w:val="nil"/>
            </w:tcBorders>
            <w:shd w:val="clear" w:color="auto" w:fill="auto"/>
            <w:noWrap/>
            <w:vAlign w:val="bottom"/>
            <w:hideMark/>
          </w:tcPr>
          <w:p w14:paraId="2961AC7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191" w:type="dxa"/>
            <w:tcBorders>
              <w:top w:val="single" w:sz="4" w:space="0" w:color="8EA9DB"/>
              <w:left w:val="nil"/>
              <w:bottom w:val="single" w:sz="4" w:space="0" w:color="8EA9DB"/>
              <w:right w:val="nil"/>
            </w:tcBorders>
            <w:shd w:val="clear" w:color="auto" w:fill="auto"/>
            <w:noWrap/>
            <w:vAlign w:val="bottom"/>
            <w:hideMark/>
          </w:tcPr>
          <w:p w14:paraId="2322A47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30BD1B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7778BEE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1A1E5C0E"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BA0AF3F"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1239" w:type="dxa"/>
            <w:tcBorders>
              <w:top w:val="single" w:sz="4" w:space="0" w:color="8EA9DB"/>
              <w:left w:val="nil"/>
              <w:bottom w:val="single" w:sz="4" w:space="0" w:color="8EA9DB"/>
              <w:right w:val="nil"/>
            </w:tcBorders>
            <w:shd w:val="clear" w:color="D9E1F2" w:fill="D9E1F2"/>
            <w:noWrap/>
            <w:vAlign w:val="bottom"/>
            <w:hideMark/>
          </w:tcPr>
          <w:p w14:paraId="7E6FC95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35136</w:t>
            </w:r>
          </w:p>
        </w:tc>
        <w:tc>
          <w:tcPr>
            <w:tcW w:w="1059" w:type="dxa"/>
            <w:tcBorders>
              <w:top w:val="single" w:sz="4" w:space="0" w:color="8EA9DB"/>
              <w:left w:val="nil"/>
              <w:bottom w:val="single" w:sz="4" w:space="0" w:color="8EA9DB"/>
              <w:right w:val="nil"/>
            </w:tcBorders>
            <w:shd w:val="clear" w:color="D9E1F2" w:fill="D9E1F2"/>
            <w:noWrap/>
            <w:vAlign w:val="bottom"/>
            <w:hideMark/>
          </w:tcPr>
          <w:p w14:paraId="218C1D6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1191" w:type="dxa"/>
            <w:tcBorders>
              <w:top w:val="single" w:sz="4" w:space="0" w:color="8EA9DB"/>
              <w:left w:val="nil"/>
              <w:bottom w:val="single" w:sz="4" w:space="0" w:color="8EA9DB"/>
              <w:right w:val="nil"/>
            </w:tcBorders>
            <w:shd w:val="clear" w:color="D9E1F2" w:fill="D9E1F2"/>
            <w:noWrap/>
            <w:vAlign w:val="bottom"/>
            <w:hideMark/>
          </w:tcPr>
          <w:p w14:paraId="175173C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AD468D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1C628F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487938" w:rsidRPr="00557893" w14:paraId="4DFFC726"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9BE542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1239" w:type="dxa"/>
            <w:tcBorders>
              <w:top w:val="single" w:sz="4" w:space="0" w:color="8EA9DB"/>
              <w:left w:val="nil"/>
              <w:bottom w:val="single" w:sz="4" w:space="0" w:color="8EA9DB"/>
              <w:right w:val="nil"/>
            </w:tcBorders>
            <w:shd w:val="clear" w:color="auto" w:fill="auto"/>
            <w:noWrap/>
            <w:vAlign w:val="bottom"/>
            <w:hideMark/>
          </w:tcPr>
          <w:p w14:paraId="35AE8E6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059" w:type="dxa"/>
            <w:tcBorders>
              <w:top w:val="single" w:sz="4" w:space="0" w:color="8EA9DB"/>
              <w:left w:val="nil"/>
              <w:bottom w:val="single" w:sz="4" w:space="0" w:color="8EA9DB"/>
              <w:right w:val="nil"/>
            </w:tcBorders>
            <w:shd w:val="clear" w:color="auto" w:fill="auto"/>
            <w:noWrap/>
            <w:vAlign w:val="bottom"/>
            <w:hideMark/>
          </w:tcPr>
          <w:p w14:paraId="04997DB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191" w:type="dxa"/>
            <w:tcBorders>
              <w:top w:val="single" w:sz="4" w:space="0" w:color="8EA9DB"/>
              <w:left w:val="nil"/>
              <w:bottom w:val="single" w:sz="4" w:space="0" w:color="8EA9DB"/>
              <w:right w:val="nil"/>
            </w:tcBorders>
            <w:shd w:val="clear" w:color="auto" w:fill="auto"/>
            <w:noWrap/>
            <w:vAlign w:val="bottom"/>
            <w:hideMark/>
          </w:tcPr>
          <w:p w14:paraId="0F78210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E98040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78E03FE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2B6D8AF6"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887D4F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1239" w:type="dxa"/>
            <w:tcBorders>
              <w:top w:val="single" w:sz="4" w:space="0" w:color="8EA9DB"/>
              <w:left w:val="nil"/>
              <w:bottom w:val="single" w:sz="4" w:space="0" w:color="8EA9DB"/>
              <w:right w:val="nil"/>
            </w:tcBorders>
            <w:shd w:val="clear" w:color="D9E1F2" w:fill="D9E1F2"/>
            <w:noWrap/>
            <w:vAlign w:val="bottom"/>
            <w:hideMark/>
          </w:tcPr>
          <w:p w14:paraId="3E030C7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80863</w:t>
            </w:r>
          </w:p>
        </w:tc>
        <w:tc>
          <w:tcPr>
            <w:tcW w:w="1059" w:type="dxa"/>
            <w:tcBorders>
              <w:top w:val="single" w:sz="4" w:space="0" w:color="8EA9DB"/>
              <w:left w:val="nil"/>
              <w:bottom w:val="single" w:sz="4" w:space="0" w:color="8EA9DB"/>
              <w:right w:val="nil"/>
            </w:tcBorders>
            <w:shd w:val="clear" w:color="D9E1F2" w:fill="D9E1F2"/>
            <w:noWrap/>
            <w:vAlign w:val="bottom"/>
            <w:hideMark/>
          </w:tcPr>
          <w:p w14:paraId="1601CBD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1191" w:type="dxa"/>
            <w:tcBorders>
              <w:top w:val="single" w:sz="4" w:space="0" w:color="8EA9DB"/>
              <w:left w:val="nil"/>
              <w:bottom w:val="single" w:sz="4" w:space="0" w:color="8EA9DB"/>
              <w:right w:val="nil"/>
            </w:tcBorders>
            <w:shd w:val="clear" w:color="D9E1F2" w:fill="D9E1F2"/>
            <w:noWrap/>
            <w:vAlign w:val="bottom"/>
            <w:hideMark/>
          </w:tcPr>
          <w:p w14:paraId="5DF5705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BE46C4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51B17D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r>
      <w:tr w:rsidR="00487938" w:rsidRPr="00557893" w14:paraId="63054B55"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2478D7B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1239" w:type="dxa"/>
            <w:tcBorders>
              <w:top w:val="single" w:sz="4" w:space="0" w:color="8EA9DB"/>
              <w:left w:val="nil"/>
              <w:bottom w:val="single" w:sz="4" w:space="0" w:color="8EA9DB"/>
              <w:right w:val="nil"/>
            </w:tcBorders>
            <w:shd w:val="clear" w:color="auto" w:fill="auto"/>
            <w:noWrap/>
            <w:vAlign w:val="bottom"/>
            <w:hideMark/>
          </w:tcPr>
          <w:p w14:paraId="4AF81A8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37497</w:t>
            </w:r>
          </w:p>
        </w:tc>
        <w:tc>
          <w:tcPr>
            <w:tcW w:w="1059" w:type="dxa"/>
            <w:tcBorders>
              <w:top w:val="single" w:sz="4" w:space="0" w:color="8EA9DB"/>
              <w:left w:val="nil"/>
              <w:bottom w:val="single" w:sz="4" w:space="0" w:color="8EA9DB"/>
              <w:right w:val="nil"/>
            </w:tcBorders>
            <w:shd w:val="clear" w:color="auto" w:fill="auto"/>
            <w:noWrap/>
            <w:vAlign w:val="bottom"/>
            <w:hideMark/>
          </w:tcPr>
          <w:p w14:paraId="2B1DF2A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1191" w:type="dxa"/>
            <w:tcBorders>
              <w:top w:val="single" w:sz="4" w:space="0" w:color="8EA9DB"/>
              <w:left w:val="nil"/>
              <w:bottom w:val="single" w:sz="4" w:space="0" w:color="8EA9DB"/>
              <w:right w:val="nil"/>
            </w:tcBorders>
            <w:shd w:val="clear" w:color="auto" w:fill="auto"/>
            <w:noWrap/>
            <w:vAlign w:val="bottom"/>
            <w:hideMark/>
          </w:tcPr>
          <w:p w14:paraId="36F39D9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AF1229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FC8BCF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487938" w:rsidRPr="00557893" w14:paraId="51EE9459"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D27D74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E7</w:t>
            </w:r>
          </w:p>
        </w:tc>
        <w:tc>
          <w:tcPr>
            <w:tcW w:w="1239" w:type="dxa"/>
            <w:tcBorders>
              <w:top w:val="single" w:sz="4" w:space="0" w:color="8EA9DB"/>
              <w:left w:val="nil"/>
              <w:bottom w:val="single" w:sz="4" w:space="0" w:color="8EA9DB"/>
              <w:right w:val="nil"/>
            </w:tcBorders>
            <w:shd w:val="clear" w:color="D9E1F2" w:fill="D9E1F2"/>
            <w:noWrap/>
            <w:vAlign w:val="bottom"/>
            <w:hideMark/>
          </w:tcPr>
          <w:p w14:paraId="5C7B22C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059" w:type="dxa"/>
            <w:tcBorders>
              <w:top w:val="single" w:sz="4" w:space="0" w:color="8EA9DB"/>
              <w:left w:val="nil"/>
              <w:bottom w:val="single" w:sz="4" w:space="0" w:color="8EA9DB"/>
              <w:right w:val="nil"/>
            </w:tcBorders>
            <w:shd w:val="clear" w:color="D9E1F2" w:fill="D9E1F2"/>
            <w:noWrap/>
            <w:vAlign w:val="bottom"/>
            <w:hideMark/>
          </w:tcPr>
          <w:p w14:paraId="7AF2E20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191" w:type="dxa"/>
            <w:tcBorders>
              <w:top w:val="single" w:sz="4" w:space="0" w:color="8EA9DB"/>
              <w:left w:val="nil"/>
              <w:bottom w:val="single" w:sz="4" w:space="0" w:color="8EA9DB"/>
              <w:right w:val="nil"/>
            </w:tcBorders>
            <w:shd w:val="clear" w:color="D9E1F2" w:fill="D9E1F2"/>
            <w:noWrap/>
            <w:vAlign w:val="bottom"/>
            <w:hideMark/>
          </w:tcPr>
          <w:p w14:paraId="52D6BC7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3087CB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7A64D4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2C8B6847"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8BDFD1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1239" w:type="dxa"/>
            <w:tcBorders>
              <w:top w:val="single" w:sz="4" w:space="0" w:color="8EA9DB"/>
              <w:left w:val="nil"/>
              <w:bottom w:val="single" w:sz="4" w:space="0" w:color="8EA9DB"/>
              <w:right w:val="nil"/>
            </w:tcBorders>
            <w:shd w:val="clear" w:color="auto" w:fill="auto"/>
            <w:noWrap/>
            <w:vAlign w:val="bottom"/>
            <w:hideMark/>
          </w:tcPr>
          <w:p w14:paraId="3BA31E4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059" w:type="dxa"/>
            <w:tcBorders>
              <w:top w:val="single" w:sz="4" w:space="0" w:color="8EA9DB"/>
              <w:left w:val="nil"/>
              <w:bottom w:val="single" w:sz="4" w:space="0" w:color="8EA9DB"/>
              <w:right w:val="nil"/>
            </w:tcBorders>
            <w:shd w:val="clear" w:color="auto" w:fill="auto"/>
            <w:noWrap/>
            <w:vAlign w:val="bottom"/>
            <w:hideMark/>
          </w:tcPr>
          <w:p w14:paraId="7BCCF86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191" w:type="dxa"/>
            <w:tcBorders>
              <w:top w:val="single" w:sz="4" w:space="0" w:color="8EA9DB"/>
              <w:left w:val="nil"/>
              <w:bottom w:val="single" w:sz="4" w:space="0" w:color="8EA9DB"/>
              <w:right w:val="nil"/>
            </w:tcBorders>
            <w:shd w:val="clear" w:color="auto" w:fill="auto"/>
            <w:noWrap/>
            <w:vAlign w:val="bottom"/>
            <w:hideMark/>
          </w:tcPr>
          <w:p w14:paraId="0162A89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0EA779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7DFB4B7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0B6377B8"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B2C476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F2</w:t>
            </w:r>
          </w:p>
        </w:tc>
        <w:tc>
          <w:tcPr>
            <w:tcW w:w="1239" w:type="dxa"/>
            <w:tcBorders>
              <w:top w:val="single" w:sz="4" w:space="0" w:color="8EA9DB"/>
              <w:left w:val="nil"/>
              <w:bottom w:val="single" w:sz="4" w:space="0" w:color="8EA9DB"/>
              <w:right w:val="nil"/>
            </w:tcBorders>
            <w:shd w:val="clear" w:color="D9E1F2" w:fill="D9E1F2"/>
            <w:noWrap/>
            <w:vAlign w:val="bottom"/>
            <w:hideMark/>
          </w:tcPr>
          <w:p w14:paraId="6CBD266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36007</w:t>
            </w:r>
          </w:p>
        </w:tc>
        <w:tc>
          <w:tcPr>
            <w:tcW w:w="1059" w:type="dxa"/>
            <w:tcBorders>
              <w:top w:val="single" w:sz="4" w:space="0" w:color="8EA9DB"/>
              <w:left w:val="nil"/>
              <w:bottom w:val="single" w:sz="4" w:space="0" w:color="8EA9DB"/>
              <w:right w:val="nil"/>
            </w:tcBorders>
            <w:shd w:val="clear" w:color="D9E1F2" w:fill="D9E1F2"/>
            <w:noWrap/>
            <w:vAlign w:val="bottom"/>
            <w:hideMark/>
          </w:tcPr>
          <w:p w14:paraId="2F77C09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1191" w:type="dxa"/>
            <w:tcBorders>
              <w:top w:val="single" w:sz="4" w:space="0" w:color="8EA9DB"/>
              <w:left w:val="nil"/>
              <w:bottom w:val="single" w:sz="4" w:space="0" w:color="8EA9DB"/>
              <w:right w:val="nil"/>
            </w:tcBorders>
            <w:shd w:val="clear" w:color="D9E1F2" w:fill="D9E1F2"/>
            <w:noWrap/>
            <w:vAlign w:val="bottom"/>
            <w:hideMark/>
          </w:tcPr>
          <w:p w14:paraId="20246C7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0613A7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D0CB40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487938" w:rsidRPr="00557893" w14:paraId="28995E2C"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1F4750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G1</w:t>
            </w:r>
          </w:p>
        </w:tc>
        <w:tc>
          <w:tcPr>
            <w:tcW w:w="1239" w:type="dxa"/>
            <w:tcBorders>
              <w:top w:val="single" w:sz="4" w:space="0" w:color="8EA9DB"/>
              <w:left w:val="nil"/>
              <w:bottom w:val="single" w:sz="4" w:space="0" w:color="8EA9DB"/>
              <w:right w:val="nil"/>
            </w:tcBorders>
            <w:shd w:val="clear" w:color="auto" w:fill="auto"/>
            <w:noWrap/>
            <w:vAlign w:val="bottom"/>
            <w:hideMark/>
          </w:tcPr>
          <w:p w14:paraId="1A3A8DA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059" w:type="dxa"/>
            <w:tcBorders>
              <w:top w:val="single" w:sz="4" w:space="0" w:color="8EA9DB"/>
              <w:left w:val="nil"/>
              <w:bottom w:val="single" w:sz="4" w:space="0" w:color="8EA9DB"/>
              <w:right w:val="nil"/>
            </w:tcBorders>
            <w:shd w:val="clear" w:color="auto" w:fill="auto"/>
            <w:noWrap/>
            <w:vAlign w:val="bottom"/>
            <w:hideMark/>
          </w:tcPr>
          <w:p w14:paraId="5359CA3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191" w:type="dxa"/>
            <w:tcBorders>
              <w:top w:val="single" w:sz="4" w:space="0" w:color="8EA9DB"/>
              <w:left w:val="nil"/>
              <w:bottom w:val="single" w:sz="4" w:space="0" w:color="8EA9DB"/>
              <w:right w:val="nil"/>
            </w:tcBorders>
            <w:shd w:val="clear" w:color="auto" w:fill="auto"/>
            <w:noWrap/>
            <w:vAlign w:val="bottom"/>
            <w:hideMark/>
          </w:tcPr>
          <w:p w14:paraId="36AE87F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0A2606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05A05B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0278484C"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EBE960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G2</w:t>
            </w:r>
          </w:p>
        </w:tc>
        <w:tc>
          <w:tcPr>
            <w:tcW w:w="1239" w:type="dxa"/>
            <w:tcBorders>
              <w:top w:val="single" w:sz="4" w:space="0" w:color="8EA9DB"/>
              <w:left w:val="nil"/>
              <w:bottom w:val="single" w:sz="4" w:space="0" w:color="8EA9DB"/>
              <w:right w:val="nil"/>
            </w:tcBorders>
            <w:shd w:val="clear" w:color="D9E1F2" w:fill="D9E1F2"/>
            <w:noWrap/>
            <w:vAlign w:val="bottom"/>
            <w:hideMark/>
          </w:tcPr>
          <w:p w14:paraId="108E4E6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28338</w:t>
            </w:r>
          </w:p>
        </w:tc>
        <w:tc>
          <w:tcPr>
            <w:tcW w:w="1059" w:type="dxa"/>
            <w:tcBorders>
              <w:top w:val="single" w:sz="4" w:space="0" w:color="8EA9DB"/>
              <w:left w:val="nil"/>
              <w:bottom w:val="single" w:sz="4" w:space="0" w:color="8EA9DB"/>
              <w:right w:val="nil"/>
            </w:tcBorders>
            <w:shd w:val="clear" w:color="D9E1F2" w:fill="D9E1F2"/>
            <w:noWrap/>
            <w:vAlign w:val="bottom"/>
            <w:hideMark/>
          </w:tcPr>
          <w:p w14:paraId="3E639B2B"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1191" w:type="dxa"/>
            <w:tcBorders>
              <w:top w:val="single" w:sz="4" w:space="0" w:color="8EA9DB"/>
              <w:left w:val="nil"/>
              <w:bottom w:val="single" w:sz="4" w:space="0" w:color="8EA9DB"/>
              <w:right w:val="nil"/>
            </w:tcBorders>
            <w:shd w:val="clear" w:color="D9E1F2" w:fill="D9E1F2"/>
            <w:noWrap/>
            <w:vAlign w:val="bottom"/>
            <w:hideMark/>
          </w:tcPr>
          <w:p w14:paraId="0E4485D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5CFF61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621319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487938" w:rsidRPr="00557893" w14:paraId="5599FAE0"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5B7A484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1239" w:type="dxa"/>
            <w:tcBorders>
              <w:top w:val="single" w:sz="4" w:space="0" w:color="8EA9DB"/>
              <w:left w:val="nil"/>
              <w:bottom w:val="single" w:sz="4" w:space="0" w:color="8EA9DB"/>
              <w:right w:val="nil"/>
            </w:tcBorders>
            <w:shd w:val="clear" w:color="auto" w:fill="auto"/>
            <w:noWrap/>
            <w:vAlign w:val="bottom"/>
            <w:hideMark/>
          </w:tcPr>
          <w:p w14:paraId="7D3490C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059" w:type="dxa"/>
            <w:tcBorders>
              <w:top w:val="single" w:sz="4" w:space="0" w:color="8EA9DB"/>
              <w:left w:val="nil"/>
              <w:bottom w:val="single" w:sz="4" w:space="0" w:color="8EA9DB"/>
              <w:right w:val="nil"/>
            </w:tcBorders>
            <w:shd w:val="clear" w:color="auto" w:fill="auto"/>
            <w:noWrap/>
            <w:vAlign w:val="bottom"/>
            <w:hideMark/>
          </w:tcPr>
          <w:p w14:paraId="64A24AB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191" w:type="dxa"/>
            <w:tcBorders>
              <w:top w:val="single" w:sz="4" w:space="0" w:color="8EA9DB"/>
              <w:left w:val="nil"/>
              <w:bottom w:val="single" w:sz="4" w:space="0" w:color="8EA9DB"/>
              <w:right w:val="nil"/>
            </w:tcBorders>
            <w:shd w:val="clear" w:color="auto" w:fill="auto"/>
            <w:noWrap/>
            <w:vAlign w:val="bottom"/>
            <w:hideMark/>
          </w:tcPr>
          <w:p w14:paraId="4118A85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9FF005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76BD420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7557B3EC"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F3A4D6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1239" w:type="dxa"/>
            <w:tcBorders>
              <w:top w:val="single" w:sz="4" w:space="0" w:color="8EA9DB"/>
              <w:left w:val="nil"/>
              <w:bottom w:val="single" w:sz="4" w:space="0" w:color="8EA9DB"/>
              <w:right w:val="nil"/>
            </w:tcBorders>
            <w:shd w:val="clear" w:color="D9E1F2" w:fill="D9E1F2"/>
            <w:noWrap/>
            <w:vAlign w:val="bottom"/>
            <w:hideMark/>
          </w:tcPr>
          <w:p w14:paraId="4AB81CB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059" w:type="dxa"/>
            <w:tcBorders>
              <w:top w:val="single" w:sz="4" w:space="0" w:color="8EA9DB"/>
              <w:left w:val="nil"/>
              <w:bottom w:val="single" w:sz="4" w:space="0" w:color="8EA9DB"/>
              <w:right w:val="nil"/>
            </w:tcBorders>
            <w:shd w:val="clear" w:color="D9E1F2" w:fill="D9E1F2"/>
            <w:noWrap/>
            <w:vAlign w:val="bottom"/>
            <w:hideMark/>
          </w:tcPr>
          <w:p w14:paraId="1432907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191" w:type="dxa"/>
            <w:tcBorders>
              <w:top w:val="single" w:sz="4" w:space="0" w:color="8EA9DB"/>
              <w:left w:val="nil"/>
              <w:bottom w:val="single" w:sz="4" w:space="0" w:color="8EA9DB"/>
              <w:right w:val="nil"/>
            </w:tcBorders>
            <w:shd w:val="clear" w:color="D9E1F2" w:fill="D9E1F2"/>
            <w:noWrap/>
            <w:vAlign w:val="bottom"/>
            <w:hideMark/>
          </w:tcPr>
          <w:p w14:paraId="72DC117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F97214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3E578C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73479947"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09E5D1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1239" w:type="dxa"/>
            <w:tcBorders>
              <w:top w:val="single" w:sz="4" w:space="0" w:color="8EA9DB"/>
              <w:left w:val="nil"/>
              <w:bottom w:val="single" w:sz="4" w:space="0" w:color="8EA9DB"/>
              <w:right w:val="nil"/>
            </w:tcBorders>
            <w:shd w:val="clear" w:color="auto" w:fill="auto"/>
            <w:noWrap/>
            <w:vAlign w:val="bottom"/>
            <w:hideMark/>
          </w:tcPr>
          <w:p w14:paraId="16654A9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059" w:type="dxa"/>
            <w:tcBorders>
              <w:top w:val="single" w:sz="4" w:space="0" w:color="8EA9DB"/>
              <w:left w:val="nil"/>
              <w:bottom w:val="single" w:sz="4" w:space="0" w:color="8EA9DB"/>
              <w:right w:val="nil"/>
            </w:tcBorders>
            <w:shd w:val="clear" w:color="auto" w:fill="auto"/>
            <w:noWrap/>
            <w:vAlign w:val="bottom"/>
            <w:hideMark/>
          </w:tcPr>
          <w:p w14:paraId="46EB4E8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191" w:type="dxa"/>
            <w:tcBorders>
              <w:top w:val="single" w:sz="4" w:space="0" w:color="8EA9DB"/>
              <w:left w:val="nil"/>
              <w:bottom w:val="single" w:sz="4" w:space="0" w:color="8EA9DB"/>
              <w:right w:val="nil"/>
            </w:tcBorders>
            <w:shd w:val="clear" w:color="auto" w:fill="auto"/>
            <w:noWrap/>
            <w:vAlign w:val="bottom"/>
            <w:hideMark/>
          </w:tcPr>
          <w:p w14:paraId="4C30A2C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0E1914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88FE4C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789103F6"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CD023F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1239" w:type="dxa"/>
            <w:tcBorders>
              <w:top w:val="single" w:sz="4" w:space="0" w:color="8EA9DB"/>
              <w:left w:val="nil"/>
              <w:bottom w:val="single" w:sz="4" w:space="0" w:color="8EA9DB"/>
              <w:right w:val="nil"/>
            </w:tcBorders>
            <w:shd w:val="clear" w:color="D9E1F2" w:fill="D9E1F2"/>
            <w:noWrap/>
            <w:vAlign w:val="bottom"/>
            <w:hideMark/>
          </w:tcPr>
          <w:p w14:paraId="77FFA4C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50354</w:t>
            </w:r>
          </w:p>
        </w:tc>
        <w:tc>
          <w:tcPr>
            <w:tcW w:w="1059" w:type="dxa"/>
            <w:tcBorders>
              <w:top w:val="single" w:sz="4" w:space="0" w:color="8EA9DB"/>
              <w:left w:val="nil"/>
              <w:bottom w:val="single" w:sz="4" w:space="0" w:color="8EA9DB"/>
              <w:right w:val="nil"/>
            </w:tcBorders>
            <w:shd w:val="clear" w:color="D9E1F2" w:fill="D9E1F2"/>
            <w:noWrap/>
            <w:vAlign w:val="bottom"/>
            <w:hideMark/>
          </w:tcPr>
          <w:p w14:paraId="2562148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1191" w:type="dxa"/>
            <w:tcBorders>
              <w:top w:val="single" w:sz="4" w:space="0" w:color="8EA9DB"/>
              <w:left w:val="nil"/>
              <w:bottom w:val="single" w:sz="4" w:space="0" w:color="8EA9DB"/>
              <w:right w:val="nil"/>
            </w:tcBorders>
            <w:shd w:val="clear" w:color="D9E1F2" w:fill="D9E1F2"/>
            <w:noWrap/>
            <w:vAlign w:val="bottom"/>
            <w:hideMark/>
          </w:tcPr>
          <w:p w14:paraId="3EBB5B8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4B3695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1DD0EE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487938" w:rsidRPr="00557893" w14:paraId="350B9102"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E51EAF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1239" w:type="dxa"/>
            <w:tcBorders>
              <w:top w:val="single" w:sz="4" w:space="0" w:color="8EA9DB"/>
              <w:left w:val="nil"/>
              <w:bottom w:val="single" w:sz="4" w:space="0" w:color="8EA9DB"/>
              <w:right w:val="nil"/>
            </w:tcBorders>
            <w:shd w:val="clear" w:color="auto" w:fill="auto"/>
            <w:noWrap/>
            <w:vAlign w:val="bottom"/>
            <w:hideMark/>
          </w:tcPr>
          <w:p w14:paraId="57B0675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059" w:type="dxa"/>
            <w:tcBorders>
              <w:top w:val="single" w:sz="4" w:space="0" w:color="8EA9DB"/>
              <w:left w:val="nil"/>
              <w:bottom w:val="single" w:sz="4" w:space="0" w:color="8EA9DB"/>
              <w:right w:val="nil"/>
            </w:tcBorders>
            <w:shd w:val="clear" w:color="auto" w:fill="auto"/>
            <w:noWrap/>
            <w:vAlign w:val="bottom"/>
            <w:hideMark/>
          </w:tcPr>
          <w:p w14:paraId="25794B7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191" w:type="dxa"/>
            <w:tcBorders>
              <w:top w:val="single" w:sz="4" w:space="0" w:color="8EA9DB"/>
              <w:left w:val="nil"/>
              <w:bottom w:val="single" w:sz="4" w:space="0" w:color="8EA9DB"/>
              <w:right w:val="nil"/>
            </w:tcBorders>
            <w:shd w:val="clear" w:color="auto" w:fill="auto"/>
            <w:noWrap/>
            <w:vAlign w:val="bottom"/>
            <w:hideMark/>
          </w:tcPr>
          <w:p w14:paraId="3950424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70AC2C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2DE4BB7"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4A93CB36"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7C6D84A"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G8</w:t>
            </w:r>
          </w:p>
        </w:tc>
        <w:tc>
          <w:tcPr>
            <w:tcW w:w="1239" w:type="dxa"/>
            <w:tcBorders>
              <w:top w:val="single" w:sz="4" w:space="0" w:color="8EA9DB"/>
              <w:left w:val="nil"/>
              <w:bottom w:val="single" w:sz="4" w:space="0" w:color="8EA9DB"/>
              <w:right w:val="nil"/>
            </w:tcBorders>
            <w:shd w:val="clear" w:color="D9E1F2" w:fill="D9E1F2"/>
            <w:noWrap/>
            <w:vAlign w:val="bottom"/>
            <w:hideMark/>
          </w:tcPr>
          <w:p w14:paraId="42644B3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059" w:type="dxa"/>
            <w:tcBorders>
              <w:top w:val="single" w:sz="4" w:space="0" w:color="8EA9DB"/>
              <w:left w:val="nil"/>
              <w:bottom w:val="single" w:sz="4" w:space="0" w:color="8EA9DB"/>
              <w:right w:val="nil"/>
            </w:tcBorders>
            <w:shd w:val="clear" w:color="D9E1F2" w:fill="D9E1F2"/>
            <w:noWrap/>
            <w:vAlign w:val="bottom"/>
            <w:hideMark/>
          </w:tcPr>
          <w:p w14:paraId="1CA5C5D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191" w:type="dxa"/>
            <w:tcBorders>
              <w:top w:val="single" w:sz="4" w:space="0" w:color="8EA9DB"/>
              <w:left w:val="nil"/>
              <w:bottom w:val="single" w:sz="4" w:space="0" w:color="8EA9DB"/>
              <w:right w:val="nil"/>
            </w:tcBorders>
            <w:shd w:val="clear" w:color="D9E1F2" w:fill="D9E1F2"/>
            <w:noWrap/>
            <w:vAlign w:val="bottom"/>
            <w:hideMark/>
          </w:tcPr>
          <w:p w14:paraId="1EA3623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CFB5F52"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5284C55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7CE01DB5"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22E7B55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1239" w:type="dxa"/>
            <w:tcBorders>
              <w:top w:val="single" w:sz="4" w:space="0" w:color="8EA9DB"/>
              <w:left w:val="nil"/>
              <w:bottom w:val="single" w:sz="4" w:space="0" w:color="8EA9DB"/>
              <w:right w:val="nil"/>
            </w:tcBorders>
            <w:shd w:val="clear" w:color="auto" w:fill="auto"/>
            <w:noWrap/>
            <w:vAlign w:val="bottom"/>
            <w:hideMark/>
          </w:tcPr>
          <w:p w14:paraId="2E2421C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059" w:type="dxa"/>
            <w:tcBorders>
              <w:top w:val="single" w:sz="4" w:space="0" w:color="8EA9DB"/>
              <w:left w:val="nil"/>
              <w:bottom w:val="single" w:sz="4" w:space="0" w:color="8EA9DB"/>
              <w:right w:val="nil"/>
            </w:tcBorders>
            <w:shd w:val="clear" w:color="auto" w:fill="auto"/>
            <w:noWrap/>
            <w:vAlign w:val="bottom"/>
            <w:hideMark/>
          </w:tcPr>
          <w:p w14:paraId="3B305CA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191" w:type="dxa"/>
            <w:tcBorders>
              <w:top w:val="single" w:sz="4" w:space="0" w:color="8EA9DB"/>
              <w:left w:val="nil"/>
              <w:bottom w:val="single" w:sz="4" w:space="0" w:color="8EA9DB"/>
              <w:right w:val="nil"/>
            </w:tcBorders>
            <w:shd w:val="clear" w:color="auto" w:fill="auto"/>
            <w:noWrap/>
            <w:vAlign w:val="bottom"/>
            <w:hideMark/>
          </w:tcPr>
          <w:p w14:paraId="495E731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771203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9ED3A3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2DDC5D3E"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CE0AA0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1239" w:type="dxa"/>
            <w:tcBorders>
              <w:top w:val="single" w:sz="4" w:space="0" w:color="8EA9DB"/>
              <w:left w:val="nil"/>
              <w:bottom w:val="single" w:sz="4" w:space="0" w:color="8EA9DB"/>
              <w:right w:val="nil"/>
            </w:tcBorders>
            <w:shd w:val="clear" w:color="D9E1F2" w:fill="D9E1F2"/>
            <w:noWrap/>
            <w:vAlign w:val="bottom"/>
            <w:hideMark/>
          </w:tcPr>
          <w:p w14:paraId="11E6CEF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059" w:type="dxa"/>
            <w:tcBorders>
              <w:top w:val="single" w:sz="4" w:space="0" w:color="8EA9DB"/>
              <w:left w:val="nil"/>
              <w:bottom w:val="single" w:sz="4" w:space="0" w:color="8EA9DB"/>
              <w:right w:val="nil"/>
            </w:tcBorders>
            <w:shd w:val="clear" w:color="D9E1F2" w:fill="D9E1F2"/>
            <w:noWrap/>
            <w:vAlign w:val="bottom"/>
            <w:hideMark/>
          </w:tcPr>
          <w:p w14:paraId="5E9DC093"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191" w:type="dxa"/>
            <w:tcBorders>
              <w:top w:val="single" w:sz="4" w:space="0" w:color="8EA9DB"/>
              <w:left w:val="nil"/>
              <w:bottom w:val="single" w:sz="4" w:space="0" w:color="8EA9DB"/>
              <w:right w:val="nil"/>
            </w:tcBorders>
            <w:shd w:val="clear" w:color="D9E1F2" w:fill="D9E1F2"/>
            <w:noWrap/>
            <w:vAlign w:val="bottom"/>
            <w:hideMark/>
          </w:tcPr>
          <w:p w14:paraId="64F1BD1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8F0E91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D2ACBE1"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327B4C4A"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79F1D994"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1239" w:type="dxa"/>
            <w:tcBorders>
              <w:top w:val="single" w:sz="4" w:space="0" w:color="8EA9DB"/>
              <w:left w:val="nil"/>
              <w:bottom w:val="single" w:sz="4" w:space="0" w:color="8EA9DB"/>
              <w:right w:val="nil"/>
            </w:tcBorders>
            <w:shd w:val="clear" w:color="auto" w:fill="auto"/>
            <w:noWrap/>
            <w:vAlign w:val="bottom"/>
            <w:hideMark/>
          </w:tcPr>
          <w:p w14:paraId="4E34FC99"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059" w:type="dxa"/>
            <w:tcBorders>
              <w:top w:val="single" w:sz="4" w:space="0" w:color="8EA9DB"/>
              <w:left w:val="nil"/>
              <w:bottom w:val="single" w:sz="4" w:space="0" w:color="8EA9DB"/>
              <w:right w:val="nil"/>
            </w:tcBorders>
            <w:shd w:val="clear" w:color="auto" w:fill="auto"/>
            <w:noWrap/>
            <w:vAlign w:val="bottom"/>
            <w:hideMark/>
          </w:tcPr>
          <w:p w14:paraId="61CB60E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191" w:type="dxa"/>
            <w:tcBorders>
              <w:top w:val="single" w:sz="4" w:space="0" w:color="8EA9DB"/>
              <w:left w:val="nil"/>
              <w:bottom w:val="single" w:sz="4" w:space="0" w:color="8EA9DB"/>
              <w:right w:val="nil"/>
            </w:tcBorders>
            <w:shd w:val="clear" w:color="auto" w:fill="auto"/>
            <w:noWrap/>
            <w:vAlign w:val="bottom"/>
            <w:hideMark/>
          </w:tcPr>
          <w:p w14:paraId="525190A0"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E263CFE"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BFEA13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487938" w:rsidRPr="00557893" w14:paraId="58BA5311" w14:textId="77777777" w:rsidTr="006B3E77">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F2A8B26"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1239" w:type="dxa"/>
            <w:tcBorders>
              <w:top w:val="single" w:sz="4" w:space="0" w:color="8EA9DB"/>
              <w:left w:val="nil"/>
              <w:bottom w:val="single" w:sz="4" w:space="0" w:color="8EA9DB"/>
              <w:right w:val="nil"/>
            </w:tcBorders>
            <w:shd w:val="clear" w:color="D9E1F2" w:fill="D9E1F2"/>
            <w:noWrap/>
            <w:vAlign w:val="bottom"/>
            <w:hideMark/>
          </w:tcPr>
          <w:p w14:paraId="5E290998"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28731</w:t>
            </w:r>
          </w:p>
        </w:tc>
        <w:tc>
          <w:tcPr>
            <w:tcW w:w="1059" w:type="dxa"/>
            <w:tcBorders>
              <w:top w:val="single" w:sz="4" w:space="0" w:color="8EA9DB"/>
              <w:left w:val="nil"/>
              <w:bottom w:val="single" w:sz="4" w:space="0" w:color="8EA9DB"/>
              <w:right w:val="nil"/>
            </w:tcBorders>
            <w:shd w:val="clear" w:color="D9E1F2" w:fill="D9E1F2"/>
            <w:noWrap/>
            <w:vAlign w:val="bottom"/>
            <w:hideMark/>
          </w:tcPr>
          <w:p w14:paraId="6761EF6C"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1191" w:type="dxa"/>
            <w:tcBorders>
              <w:top w:val="single" w:sz="4" w:space="0" w:color="8EA9DB"/>
              <w:left w:val="nil"/>
              <w:bottom w:val="single" w:sz="4" w:space="0" w:color="8EA9DB"/>
              <w:right w:val="nil"/>
            </w:tcBorders>
            <w:shd w:val="clear" w:color="D9E1F2" w:fill="D9E1F2"/>
            <w:noWrap/>
            <w:vAlign w:val="bottom"/>
            <w:hideMark/>
          </w:tcPr>
          <w:p w14:paraId="332AEEF5"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11DF5F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5729B3D" w14:textId="77777777" w:rsidR="00487938" w:rsidRPr="00557893" w:rsidRDefault="0048793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bl>
    <w:p w14:paraId="7782C191" w14:textId="6E48CFB5" w:rsidR="00487938" w:rsidRPr="00557893" w:rsidRDefault="00487938" w:rsidP="00557893">
      <w:pPr>
        <w:jc w:val="both"/>
        <w:rPr>
          <w:rFonts w:ascii="Times New Roman" w:hAnsi="Times New Roman" w:cs="Times New Roman"/>
          <w:bCs/>
          <w:sz w:val="24"/>
          <w:szCs w:val="24"/>
        </w:rPr>
      </w:pPr>
    </w:p>
    <w:p w14:paraId="623B8304" w14:textId="38A73D96" w:rsidR="00487938" w:rsidRPr="00557893" w:rsidRDefault="004A2C4B"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w:t>
      </w:r>
    </w:p>
    <w:p w14:paraId="3E521054" w14:textId="6D493D35" w:rsidR="00487938" w:rsidRPr="00557893" w:rsidRDefault="00487938" w:rsidP="00557893">
      <w:pPr>
        <w:jc w:val="both"/>
        <w:rPr>
          <w:rFonts w:ascii="Times New Roman" w:hAnsi="Times New Roman" w:cs="Times New Roman"/>
          <w:bCs/>
          <w:sz w:val="24"/>
          <w:szCs w:val="24"/>
        </w:rPr>
      </w:pPr>
    </w:p>
    <w:p w14:paraId="2DBDFA2A" w14:textId="6C32E3EA" w:rsidR="00487938" w:rsidRPr="00557893" w:rsidRDefault="00487938" w:rsidP="00557893">
      <w:pPr>
        <w:jc w:val="both"/>
        <w:rPr>
          <w:rFonts w:ascii="Times New Roman" w:hAnsi="Times New Roman" w:cs="Times New Roman"/>
          <w:bCs/>
          <w:sz w:val="24"/>
          <w:szCs w:val="24"/>
        </w:rPr>
      </w:pPr>
    </w:p>
    <w:p w14:paraId="775E6CDC" w14:textId="7C8320A4" w:rsidR="00487938" w:rsidRPr="00557893" w:rsidRDefault="00487938" w:rsidP="00557893">
      <w:pPr>
        <w:jc w:val="both"/>
        <w:rPr>
          <w:rFonts w:ascii="Times New Roman" w:hAnsi="Times New Roman" w:cs="Times New Roman"/>
          <w:bCs/>
          <w:sz w:val="24"/>
          <w:szCs w:val="24"/>
        </w:rPr>
      </w:pPr>
    </w:p>
    <w:p w14:paraId="4D8822FF" w14:textId="02F26B47" w:rsidR="00487938" w:rsidRPr="00557893" w:rsidRDefault="00487938" w:rsidP="00557893">
      <w:pPr>
        <w:jc w:val="both"/>
        <w:rPr>
          <w:rFonts w:ascii="Times New Roman" w:hAnsi="Times New Roman" w:cs="Times New Roman"/>
          <w:bCs/>
          <w:sz w:val="24"/>
          <w:szCs w:val="24"/>
        </w:rPr>
      </w:pPr>
    </w:p>
    <w:p w14:paraId="290A36B8" w14:textId="77777777" w:rsidR="004A2C4B" w:rsidRPr="00557893" w:rsidRDefault="004A2C4B" w:rsidP="00557893">
      <w:pPr>
        <w:jc w:val="both"/>
        <w:rPr>
          <w:rFonts w:ascii="Times New Roman" w:hAnsi="Times New Roman" w:cs="Times New Roman"/>
          <w:bCs/>
          <w:sz w:val="24"/>
          <w:szCs w:val="24"/>
        </w:rPr>
      </w:pPr>
    </w:p>
    <w:p w14:paraId="509E1544" w14:textId="28308214" w:rsidR="00487938" w:rsidRDefault="00487938" w:rsidP="00557893">
      <w:pPr>
        <w:jc w:val="both"/>
        <w:rPr>
          <w:rFonts w:ascii="Times New Roman" w:hAnsi="Times New Roman" w:cs="Times New Roman"/>
          <w:bCs/>
          <w:sz w:val="24"/>
          <w:szCs w:val="24"/>
        </w:rPr>
      </w:pPr>
    </w:p>
    <w:p w14:paraId="67FAF80E" w14:textId="77777777" w:rsidR="00821F29" w:rsidRPr="00557893" w:rsidRDefault="00821F29" w:rsidP="00557893">
      <w:pPr>
        <w:jc w:val="both"/>
        <w:rPr>
          <w:rFonts w:ascii="Times New Roman" w:hAnsi="Times New Roman" w:cs="Times New Roman"/>
          <w:bCs/>
          <w:sz w:val="24"/>
          <w:szCs w:val="24"/>
        </w:rPr>
      </w:pPr>
    </w:p>
    <w:p w14:paraId="4462D8F5" w14:textId="62B08022" w:rsidR="001D21FC" w:rsidRPr="00557893" w:rsidRDefault="00003DEA" w:rsidP="00557893">
      <w:pPr>
        <w:jc w:val="both"/>
        <w:rPr>
          <w:rFonts w:ascii="Times New Roman" w:hAnsi="Times New Roman" w:cs="Times New Roman"/>
          <w:sz w:val="24"/>
          <w:szCs w:val="24"/>
        </w:rPr>
      </w:pPr>
      <w:proofErr w:type="gramStart"/>
      <w:r w:rsidRPr="00821F29">
        <w:rPr>
          <w:rFonts w:ascii="Times New Roman" w:hAnsi="Times New Roman" w:cs="Times New Roman"/>
          <w:b/>
          <w:sz w:val="24"/>
          <w:szCs w:val="24"/>
        </w:rPr>
        <w:lastRenderedPageBreak/>
        <w:t xml:space="preserve">Figure </w:t>
      </w:r>
      <w:r w:rsidR="00821F29" w:rsidRPr="00821F29">
        <w:rPr>
          <w:rFonts w:ascii="Times New Roman" w:hAnsi="Times New Roman" w:cs="Times New Roman"/>
          <w:b/>
          <w:sz w:val="24"/>
          <w:szCs w:val="24"/>
        </w:rPr>
        <w:t>115</w:t>
      </w:r>
      <w:r w:rsidRPr="00821F29">
        <w:rPr>
          <w:rFonts w:ascii="Times New Roman" w:hAnsi="Times New Roman" w:cs="Times New Roman"/>
          <w:b/>
          <w:sz w:val="24"/>
          <w:szCs w:val="24"/>
        </w:rPr>
        <w:t>.</w:t>
      </w:r>
      <w:proofErr w:type="gramEnd"/>
      <w:r w:rsidRPr="00557893">
        <w:rPr>
          <w:rFonts w:ascii="Times New Roman" w:hAnsi="Times New Roman" w:cs="Times New Roman"/>
          <w:sz w:val="24"/>
          <w:szCs w:val="24"/>
        </w:rPr>
        <w:t xml:space="preserve"> Table statistics determined after</w:t>
      </w:r>
      <w:r w:rsidR="00D70D91" w:rsidRPr="00557893">
        <w:rPr>
          <w:rFonts w:ascii="Times New Roman" w:hAnsi="Times New Roman" w:cs="Times New Roman"/>
          <w:sz w:val="24"/>
          <w:szCs w:val="24"/>
        </w:rPr>
        <w:t xml:space="preserve"> deblur</w:t>
      </w:r>
      <w:r w:rsidRPr="00557893">
        <w:rPr>
          <w:rFonts w:ascii="Times New Roman" w:hAnsi="Times New Roman" w:cs="Times New Roman"/>
          <w:sz w:val="24"/>
          <w:szCs w:val="24"/>
        </w:rPr>
        <w:t xml:space="preserve"> filtering</w:t>
      </w:r>
      <w:r w:rsidR="00D70D91" w:rsidRPr="00557893">
        <w:rPr>
          <w:rFonts w:ascii="Times New Roman" w:hAnsi="Times New Roman" w:cs="Times New Roman"/>
          <w:sz w:val="24"/>
          <w:szCs w:val="24"/>
        </w:rPr>
        <w:t xml:space="preserve"> statistics of the variable 16S rRNA gene region. </w:t>
      </w:r>
      <w:r w:rsidRPr="00557893">
        <w:rPr>
          <w:rFonts w:ascii="Times New Roman" w:hAnsi="Times New Roman" w:cs="Times New Roman"/>
          <w:sz w:val="24"/>
          <w:szCs w:val="24"/>
        </w:rPr>
        <w:t xml:space="preserve"> </w:t>
      </w:r>
    </w:p>
    <w:tbl>
      <w:tblPr>
        <w:tblW w:w="12950" w:type="dxa"/>
        <w:tblLook w:val="04A0" w:firstRow="1" w:lastRow="0" w:firstColumn="1" w:lastColumn="0" w:noHBand="0" w:noVBand="1"/>
      </w:tblPr>
      <w:tblGrid>
        <w:gridCol w:w="757"/>
        <w:gridCol w:w="644"/>
        <w:gridCol w:w="858"/>
        <w:gridCol w:w="806"/>
        <w:gridCol w:w="853"/>
        <w:gridCol w:w="739"/>
        <w:gridCol w:w="644"/>
        <w:gridCol w:w="739"/>
        <w:gridCol w:w="654"/>
        <w:gridCol w:w="739"/>
        <w:gridCol w:w="701"/>
        <w:gridCol w:w="815"/>
        <w:gridCol w:w="815"/>
        <w:gridCol w:w="853"/>
        <w:gridCol w:w="853"/>
        <w:gridCol w:w="853"/>
        <w:gridCol w:w="853"/>
      </w:tblGrid>
      <w:tr w:rsidR="001D21FC" w:rsidRPr="00557893" w14:paraId="6FD4F92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4472C4" w:fill="4472C4"/>
            <w:noWrap/>
            <w:vAlign w:val="bottom"/>
            <w:hideMark/>
          </w:tcPr>
          <w:p w14:paraId="1F29FCA2"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661" w:type="dxa"/>
            <w:tcBorders>
              <w:top w:val="single" w:sz="4" w:space="0" w:color="8EA9DB"/>
              <w:left w:val="nil"/>
              <w:bottom w:val="single" w:sz="4" w:space="0" w:color="8EA9DB"/>
              <w:right w:val="nil"/>
            </w:tcBorders>
            <w:shd w:val="clear" w:color="4472C4" w:fill="4472C4"/>
            <w:noWrap/>
            <w:vAlign w:val="bottom"/>
            <w:hideMark/>
          </w:tcPr>
          <w:p w14:paraId="28CD8D3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reads-raw</w:t>
            </w:r>
          </w:p>
        </w:tc>
        <w:tc>
          <w:tcPr>
            <w:tcW w:w="801" w:type="dxa"/>
            <w:tcBorders>
              <w:top w:val="single" w:sz="4" w:space="0" w:color="8EA9DB"/>
              <w:left w:val="nil"/>
              <w:bottom w:val="single" w:sz="4" w:space="0" w:color="8EA9DB"/>
              <w:right w:val="nil"/>
            </w:tcBorders>
            <w:shd w:val="clear" w:color="4472C4" w:fill="4472C4"/>
            <w:noWrap/>
            <w:vAlign w:val="bottom"/>
            <w:hideMark/>
          </w:tcPr>
          <w:p w14:paraId="70AF8A4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fraction-artifact-with-</w:t>
            </w:r>
            <w:proofErr w:type="spellStart"/>
            <w:r w:rsidRPr="00557893">
              <w:rPr>
                <w:rFonts w:ascii="Times New Roman" w:eastAsia="Times New Roman" w:hAnsi="Times New Roman" w:cs="Times New Roman"/>
                <w:bCs/>
                <w:sz w:val="24"/>
                <w:szCs w:val="24"/>
              </w:rPr>
              <w:t>minsize</w:t>
            </w:r>
            <w:proofErr w:type="spellEnd"/>
          </w:p>
        </w:tc>
        <w:tc>
          <w:tcPr>
            <w:tcW w:w="796" w:type="dxa"/>
            <w:tcBorders>
              <w:top w:val="single" w:sz="4" w:space="0" w:color="8EA9DB"/>
              <w:left w:val="nil"/>
              <w:bottom w:val="single" w:sz="4" w:space="0" w:color="8EA9DB"/>
              <w:right w:val="nil"/>
            </w:tcBorders>
            <w:shd w:val="clear" w:color="4472C4" w:fill="4472C4"/>
            <w:noWrap/>
            <w:vAlign w:val="bottom"/>
            <w:hideMark/>
          </w:tcPr>
          <w:p w14:paraId="195916C5"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t>
            </w:r>
          </w:p>
        </w:tc>
        <w:tc>
          <w:tcPr>
            <w:tcW w:w="838" w:type="dxa"/>
            <w:tcBorders>
              <w:top w:val="single" w:sz="4" w:space="0" w:color="8EA9DB"/>
              <w:left w:val="nil"/>
              <w:bottom w:val="single" w:sz="4" w:space="0" w:color="8EA9DB"/>
              <w:right w:val="nil"/>
            </w:tcBorders>
            <w:shd w:val="clear" w:color="4472C4" w:fill="4472C4"/>
            <w:noWrap/>
            <w:vAlign w:val="bottom"/>
            <w:hideMark/>
          </w:tcPr>
          <w:p w14:paraId="09CB4DF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fraction-missed-reference</w:t>
            </w:r>
          </w:p>
        </w:tc>
        <w:tc>
          <w:tcPr>
            <w:tcW w:w="726" w:type="dxa"/>
            <w:tcBorders>
              <w:top w:val="single" w:sz="4" w:space="0" w:color="8EA9DB"/>
              <w:left w:val="nil"/>
              <w:bottom w:val="single" w:sz="4" w:space="0" w:color="8EA9DB"/>
              <w:right w:val="nil"/>
            </w:tcBorders>
            <w:shd w:val="clear" w:color="4472C4" w:fill="4472C4"/>
            <w:noWrap/>
            <w:vAlign w:val="bottom"/>
            <w:hideMark/>
          </w:tcPr>
          <w:p w14:paraId="577B0B18"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w:t>
            </w:r>
            <w:proofErr w:type="spellStart"/>
            <w:r w:rsidRPr="00557893">
              <w:rPr>
                <w:rFonts w:ascii="Times New Roman" w:eastAsia="Times New Roman" w:hAnsi="Times New Roman" w:cs="Times New Roman"/>
                <w:bCs/>
                <w:sz w:val="24"/>
                <w:szCs w:val="24"/>
              </w:rPr>
              <w:t>derep</w:t>
            </w:r>
            <w:proofErr w:type="spellEnd"/>
          </w:p>
        </w:tc>
        <w:tc>
          <w:tcPr>
            <w:tcW w:w="631" w:type="dxa"/>
            <w:tcBorders>
              <w:top w:val="single" w:sz="4" w:space="0" w:color="8EA9DB"/>
              <w:left w:val="nil"/>
              <w:bottom w:val="single" w:sz="4" w:space="0" w:color="8EA9DB"/>
              <w:right w:val="nil"/>
            </w:tcBorders>
            <w:shd w:val="clear" w:color="4472C4" w:fill="4472C4"/>
            <w:noWrap/>
            <w:vAlign w:val="bottom"/>
            <w:hideMark/>
          </w:tcPr>
          <w:p w14:paraId="2665760E"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w:t>
            </w:r>
            <w:proofErr w:type="spellStart"/>
            <w:r w:rsidRPr="00557893">
              <w:rPr>
                <w:rFonts w:ascii="Times New Roman" w:eastAsia="Times New Roman" w:hAnsi="Times New Roman" w:cs="Times New Roman"/>
                <w:bCs/>
                <w:sz w:val="24"/>
                <w:szCs w:val="24"/>
              </w:rPr>
              <w:t>derep</w:t>
            </w:r>
            <w:proofErr w:type="spellEnd"/>
          </w:p>
        </w:tc>
        <w:tc>
          <w:tcPr>
            <w:tcW w:w="726" w:type="dxa"/>
            <w:tcBorders>
              <w:top w:val="single" w:sz="4" w:space="0" w:color="8EA9DB"/>
              <w:left w:val="nil"/>
              <w:bottom w:val="single" w:sz="4" w:space="0" w:color="8EA9DB"/>
              <w:right w:val="nil"/>
            </w:tcBorders>
            <w:shd w:val="clear" w:color="4472C4" w:fill="4472C4"/>
            <w:noWrap/>
            <w:vAlign w:val="bottom"/>
            <w:hideMark/>
          </w:tcPr>
          <w:p w14:paraId="1D6EC4DD"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unique-reads-deblur</w:t>
            </w:r>
          </w:p>
        </w:tc>
        <w:tc>
          <w:tcPr>
            <w:tcW w:w="657" w:type="dxa"/>
            <w:tcBorders>
              <w:top w:val="single" w:sz="4" w:space="0" w:color="8EA9DB"/>
              <w:left w:val="nil"/>
              <w:bottom w:val="single" w:sz="4" w:space="0" w:color="8EA9DB"/>
              <w:right w:val="nil"/>
            </w:tcBorders>
            <w:shd w:val="clear" w:color="4472C4" w:fill="4472C4"/>
            <w:noWrap/>
            <w:vAlign w:val="bottom"/>
            <w:hideMark/>
          </w:tcPr>
          <w:p w14:paraId="3D831A9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reads-deblur</w:t>
            </w:r>
          </w:p>
        </w:tc>
        <w:tc>
          <w:tcPr>
            <w:tcW w:w="726" w:type="dxa"/>
            <w:tcBorders>
              <w:top w:val="single" w:sz="4" w:space="0" w:color="8EA9DB"/>
              <w:left w:val="nil"/>
              <w:bottom w:val="single" w:sz="4" w:space="0" w:color="8EA9DB"/>
              <w:right w:val="nil"/>
            </w:tcBorders>
            <w:shd w:val="clear" w:color="4472C4" w:fill="4472C4"/>
            <w:noWrap/>
            <w:vAlign w:val="bottom"/>
            <w:hideMark/>
          </w:tcPr>
          <w:p w14:paraId="699FF78F"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unique-reads-hit-artifact</w:t>
            </w:r>
          </w:p>
        </w:tc>
        <w:tc>
          <w:tcPr>
            <w:tcW w:w="708" w:type="dxa"/>
            <w:tcBorders>
              <w:top w:val="single" w:sz="4" w:space="0" w:color="8EA9DB"/>
              <w:left w:val="nil"/>
              <w:bottom w:val="single" w:sz="4" w:space="0" w:color="8EA9DB"/>
              <w:right w:val="nil"/>
            </w:tcBorders>
            <w:shd w:val="clear" w:color="4472C4" w:fill="4472C4"/>
            <w:noWrap/>
            <w:vAlign w:val="bottom"/>
            <w:hideMark/>
          </w:tcPr>
          <w:p w14:paraId="38E90796"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reads-hit-artifact</w:t>
            </w:r>
          </w:p>
        </w:tc>
        <w:tc>
          <w:tcPr>
            <w:tcW w:w="796" w:type="dxa"/>
            <w:tcBorders>
              <w:top w:val="single" w:sz="4" w:space="0" w:color="8EA9DB"/>
              <w:left w:val="nil"/>
              <w:bottom w:val="single" w:sz="4" w:space="0" w:color="8EA9DB"/>
              <w:right w:val="nil"/>
            </w:tcBorders>
            <w:shd w:val="clear" w:color="4472C4" w:fill="4472C4"/>
            <w:noWrap/>
            <w:vAlign w:val="bottom"/>
            <w:hideMark/>
          </w:tcPr>
          <w:p w14:paraId="5ED4C8C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unique-reads-chimeric</w:t>
            </w:r>
          </w:p>
        </w:tc>
        <w:tc>
          <w:tcPr>
            <w:tcW w:w="796" w:type="dxa"/>
            <w:tcBorders>
              <w:top w:val="single" w:sz="4" w:space="0" w:color="8EA9DB"/>
              <w:left w:val="nil"/>
              <w:bottom w:val="single" w:sz="4" w:space="0" w:color="8EA9DB"/>
              <w:right w:val="nil"/>
            </w:tcBorders>
            <w:shd w:val="clear" w:color="4472C4" w:fill="4472C4"/>
            <w:noWrap/>
            <w:vAlign w:val="bottom"/>
            <w:hideMark/>
          </w:tcPr>
          <w:p w14:paraId="2427587B"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reads-chimeric</w:t>
            </w:r>
          </w:p>
        </w:tc>
        <w:tc>
          <w:tcPr>
            <w:tcW w:w="838" w:type="dxa"/>
            <w:tcBorders>
              <w:top w:val="single" w:sz="4" w:space="0" w:color="8EA9DB"/>
              <w:left w:val="nil"/>
              <w:bottom w:val="single" w:sz="4" w:space="0" w:color="8EA9DB"/>
              <w:right w:val="nil"/>
            </w:tcBorders>
            <w:shd w:val="clear" w:color="4472C4" w:fill="4472C4"/>
            <w:noWrap/>
            <w:vAlign w:val="bottom"/>
            <w:hideMark/>
          </w:tcPr>
          <w:p w14:paraId="147A268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unique-reads-hit-reference</w:t>
            </w:r>
          </w:p>
        </w:tc>
        <w:tc>
          <w:tcPr>
            <w:tcW w:w="838" w:type="dxa"/>
            <w:tcBorders>
              <w:top w:val="single" w:sz="4" w:space="0" w:color="8EA9DB"/>
              <w:left w:val="nil"/>
              <w:bottom w:val="single" w:sz="4" w:space="0" w:color="8EA9DB"/>
              <w:right w:val="nil"/>
            </w:tcBorders>
            <w:shd w:val="clear" w:color="4472C4" w:fill="4472C4"/>
            <w:noWrap/>
            <w:vAlign w:val="bottom"/>
            <w:hideMark/>
          </w:tcPr>
          <w:p w14:paraId="2D24B33B"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reads-hit-reference</w:t>
            </w:r>
          </w:p>
        </w:tc>
        <w:tc>
          <w:tcPr>
            <w:tcW w:w="838" w:type="dxa"/>
            <w:tcBorders>
              <w:top w:val="single" w:sz="4" w:space="0" w:color="8EA9DB"/>
              <w:left w:val="nil"/>
              <w:bottom w:val="single" w:sz="4" w:space="0" w:color="8EA9DB"/>
              <w:right w:val="nil"/>
            </w:tcBorders>
            <w:shd w:val="clear" w:color="4472C4" w:fill="4472C4"/>
            <w:noWrap/>
            <w:vAlign w:val="bottom"/>
            <w:hideMark/>
          </w:tcPr>
          <w:p w14:paraId="73FC9C06"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unique-reads-missed-reference</w:t>
            </w:r>
          </w:p>
        </w:tc>
        <w:tc>
          <w:tcPr>
            <w:tcW w:w="838" w:type="dxa"/>
            <w:tcBorders>
              <w:top w:val="single" w:sz="4" w:space="0" w:color="8EA9DB"/>
              <w:left w:val="nil"/>
              <w:bottom w:val="single" w:sz="4" w:space="0" w:color="8EA9DB"/>
              <w:right w:val="single" w:sz="4" w:space="0" w:color="8EA9DB"/>
            </w:tcBorders>
            <w:shd w:val="clear" w:color="4472C4" w:fill="4472C4"/>
            <w:noWrap/>
            <w:vAlign w:val="bottom"/>
            <w:hideMark/>
          </w:tcPr>
          <w:p w14:paraId="3CFA77DC"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reads-missed-reference</w:t>
            </w:r>
          </w:p>
        </w:tc>
      </w:tr>
      <w:tr w:rsidR="001D21FC" w:rsidRPr="00557893" w14:paraId="117A79B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5866486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661" w:type="dxa"/>
            <w:tcBorders>
              <w:top w:val="single" w:sz="4" w:space="0" w:color="8EA9DB"/>
              <w:left w:val="nil"/>
              <w:bottom w:val="single" w:sz="4" w:space="0" w:color="8EA9DB"/>
              <w:right w:val="nil"/>
            </w:tcBorders>
            <w:shd w:val="clear" w:color="D9E1F2" w:fill="D9E1F2"/>
            <w:noWrap/>
            <w:vAlign w:val="bottom"/>
            <w:hideMark/>
          </w:tcPr>
          <w:p w14:paraId="66F429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801" w:type="dxa"/>
            <w:tcBorders>
              <w:top w:val="single" w:sz="4" w:space="0" w:color="8EA9DB"/>
              <w:left w:val="nil"/>
              <w:bottom w:val="single" w:sz="4" w:space="0" w:color="8EA9DB"/>
              <w:right w:val="nil"/>
            </w:tcBorders>
            <w:shd w:val="clear" w:color="D9E1F2" w:fill="D9E1F2"/>
            <w:noWrap/>
            <w:vAlign w:val="bottom"/>
            <w:hideMark/>
          </w:tcPr>
          <w:p w14:paraId="3FEDBE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0.999802</w:t>
            </w:r>
          </w:p>
        </w:tc>
        <w:tc>
          <w:tcPr>
            <w:tcW w:w="796" w:type="dxa"/>
            <w:tcBorders>
              <w:top w:val="single" w:sz="4" w:space="0" w:color="8EA9DB"/>
              <w:left w:val="nil"/>
              <w:bottom w:val="single" w:sz="4" w:space="0" w:color="8EA9DB"/>
              <w:right w:val="nil"/>
            </w:tcBorders>
            <w:shd w:val="clear" w:color="D9E1F2" w:fill="D9E1F2"/>
            <w:noWrap/>
            <w:vAlign w:val="bottom"/>
            <w:hideMark/>
          </w:tcPr>
          <w:p w14:paraId="1EA9C4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1D9800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0120E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31" w:type="dxa"/>
            <w:tcBorders>
              <w:top w:val="single" w:sz="4" w:space="0" w:color="8EA9DB"/>
              <w:left w:val="nil"/>
              <w:bottom w:val="single" w:sz="4" w:space="0" w:color="8EA9DB"/>
              <w:right w:val="nil"/>
            </w:tcBorders>
            <w:shd w:val="clear" w:color="D9E1F2" w:fill="D9E1F2"/>
            <w:noWrap/>
            <w:vAlign w:val="bottom"/>
            <w:hideMark/>
          </w:tcPr>
          <w:p w14:paraId="0FCF6C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726" w:type="dxa"/>
            <w:tcBorders>
              <w:top w:val="single" w:sz="4" w:space="0" w:color="8EA9DB"/>
              <w:left w:val="nil"/>
              <w:bottom w:val="single" w:sz="4" w:space="0" w:color="8EA9DB"/>
              <w:right w:val="nil"/>
            </w:tcBorders>
            <w:shd w:val="clear" w:color="D9E1F2" w:fill="D9E1F2"/>
            <w:noWrap/>
            <w:vAlign w:val="bottom"/>
            <w:hideMark/>
          </w:tcPr>
          <w:p w14:paraId="23870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57" w:type="dxa"/>
            <w:tcBorders>
              <w:top w:val="single" w:sz="4" w:space="0" w:color="8EA9DB"/>
              <w:left w:val="nil"/>
              <w:bottom w:val="single" w:sz="4" w:space="0" w:color="8EA9DB"/>
              <w:right w:val="nil"/>
            </w:tcBorders>
            <w:shd w:val="clear" w:color="D9E1F2" w:fill="D9E1F2"/>
            <w:noWrap/>
            <w:vAlign w:val="bottom"/>
            <w:hideMark/>
          </w:tcPr>
          <w:p w14:paraId="0DAD7D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726" w:type="dxa"/>
            <w:tcBorders>
              <w:top w:val="single" w:sz="4" w:space="0" w:color="8EA9DB"/>
              <w:left w:val="nil"/>
              <w:bottom w:val="single" w:sz="4" w:space="0" w:color="8EA9DB"/>
              <w:right w:val="nil"/>
            </w:tcBorders>
            <w:shd w:val="clear" w:color="D9E1F2" w:fill="D9E1F2"/>
            <w:noWrap/>
            <w:vAlign w:val="bottom"/>
            <w:hideMark/>
          </w:tcPr>
          <w:p w14:paraId="53A9D8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5E012C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03D4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B10C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8426E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798D4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D2FFB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4BFE9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29DD4C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29CBD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661" w:type="dxa"/>
            <w:tcBorders>
              <w:top w:val="single" w:sz="4" w:space="0" w:color="8EA9DB"/>
              <w:left w:val="nil"/>
              <w:bottom w:val="single" w:sz="4" w:space="0" w:color="8EA9DB"/>
              <w:right w:val="nil"/>
            </w:tcBorders>
            <w:shd w:val="clear" w:color="auto" w:fill="auto"/>
            <w:noWrap/>
            <w:vAlign w:val="bottom"/>
            <w:hideMark/>
          </w:tcPr>
          <w:p w14:paraId="7214E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801" w:type="dxa"/>
            <w:tcBorders>
              <w:top w:val="single" w:sz="4" w:space="0" w:color="8EA9DB"/>
              <w:left w:val="nil"/>
              <w:bottom w:val="single" w:sz="4" w:space="0" w:color="8EA9DB"/>
              <w:right w:val="nil"/>
            </w:tcBorders>
            <w:shd w:val="clear" w:color="auto" w:fill="auto"/>
            <w:noWrap/>
            <w:vAlign w:val="bottom"/>
            <w:hideMark/>
          </w:tcPr>
          <w:p w14:paraId="2769E8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0.609771</w:t>
            </w:r>
          </w:p>
        </w:tc>
        <w:tc>
          <w:tcPr>
            <w:tcW w:w="796" w:type="dxa"/>
            <w:tcBorders>
              <w:top w:val="single" w:sz="4" w:space="0" w:color="8EA9DB"/>
              <w:left w:val="nil"/>
              <w:bottom w:val="single" w:sz="4" w:space="0" w:color="8EA9DB"/>
              <w:right w:val="nil"/>
            </w:tcBorders>
            <w:shd w:val="clear" w:color="auto" w:fill="auto"/>
            <w:noWrap/>
            <w:vAlign w:val="bottom"/>
            <w:hideMark/>
          </w:tcPr>
          <w:p w14:paraId="250FB3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67464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A3AB1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1649</w:t>
            </w:r>
          </w:p>
        </w:tc>
        <w:tc>
          <w:tcPr>
            <w:tcW w:w="631" w:type="dxa"/>
            <w:tcBorders>
              <w:top w:val="single" w:sz="4" w:space="0" w:color="8EA9DB"/>
              <w:left w:val="nil"/>
              <w:bottom w:val="single" w:sz="4" w:space="0" w:color="8EA9DB"/>
              <w:right w:val="nil"/>
            </w:tcBorders>
            <w:shd w:val="clear" w:color="auto" w:fill="auto"/>
            <w:noWrap/>
            <w:vAlign w:val="bottom"/>
            <w:hideMark/>
          </w:tcPr>
          <w:p w14:paraId="58BB4F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16950</w:t>
            </w:r>
          </w:p>
        </w:tc>
        <w:tc>
          <w:tcPr>
            <w:tcW w:w="726" w:type="dxa"/>
            <w:tcBorders>
              <w:top w:val="single" w:sz="4" w:space="0" w:color="8EA9DB"/>
              <w:left w:val="nil"/>
              <w:bottom w:val="single" w:sz="4" w:space="0" w:color="8EA9DB"/>
              <w:right w:val="nil"/>
            </w:tcBorders>
            <w:shd w:val="clear" w:color="auto" w:fill="auto"/>
            <w:noWrap/>
            <w:vAlign w:val="bottom"/>
            <w:hideMark/>
          </w:tcPr>
          <w:p w14:paraId="24DD79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400</w:t>
            </w:r>
          </w:p>
        </w:tc>
        <w:tc>
          <w:tcPr>
            <w:tcW w:w="657" w:type="dxa"/>
            <w:tcBorders>
              <w:top w:val="single" w:sz="4" w:space="0" w:color="8EA9DB"/>
              <w:left w:val="nil"/>
              <w:bottom w:val="single" w:sz="4" w:space="0" w:color="8EA9DB"/>
              <w:right w:val="nil"/>
            </w:tcBorders>
            <w:shd w:val="clear" w:color="auto" w:fill="auto"/>
            <w:noWrap/>
            <w:vAlign w:val="bottom"/>
            <w:hideMark/>
          </w:tcPr>
          <w:p w14:paraId="5F7E0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5435</w:t>
            </w:r>
          </w:p>
        </w:tc>
        <w:tc>
          <w:tcPr>
            <w:tcW w:w="726" w:type="dxa"/>
            <w:tcBorders>
              <w:top w:val="single" w:sz="4" w:space="0" w:color="8EA9DB"/>
              <w:left w:val="nil"/>
              <w:bottom w:val="single" w:sz="4" w:space="0" w:color="8EA9DB"/>
              <w:right w:val="nil"/>
            </w:tcBorders>
            <w:shd w:val="clear" w:color="auto" w:fill="auto"/>
            <w:noWrap/>
            <w:vAlign w:val="bottom"/>
            <w:hideMark/>
          </w:tcPr>
          <w:p w14:paraId="0185BC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029303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CE88E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796" w:type="dxa"/>
            <w:tcBorders>
              <w:top w:val="single" w:sz="4" w:space="0" w:color="8EA9DB"/>
              <w:left w:val="nil"/>
              <w:bottom w:val="single" w:sz="4" w:space="0" w:color="8EA9DB"/>
              <w:right w:val="nil"/>
            </w:tcBorders>
            <w:shd w:val="clear" w:color="auto" w:fill="auto"/>
            <w:noWrap/>
            <w:vAlign w:val="bottom"/>
            <w:hideMark/>
          </w:tcPr>
          <w:p w14:paraId="60A1FB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304</w:t>
            </w:r>
          </w:p>
        </w:tc>
        <w:tc>
          <w:tcPr>
            <w:tcW w:w="838" w:type="dxa"/>
            <w:tcBorders>
              <w:top w:val="single" w:sz="4" w:space="0" w:color="8EA9DB"/>
              <w:left w:val="nil"/>
              <w:bottom w:val="single" w:sz="4" w:space="0" w:color="8EA9DB"/>
              <w:right w:val="nil"/>
            </w:tcBorders>
            <w:shd w:val="clear" w:color="auto" w:fill="auto"/>
            <w:noWrap/>
            <w:vAlign w:val="bottom"/>
            <w:hideMark/>
          </w:tcPr>
          <w:p w14:paraId="414A22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w:t>
            </w:r>
          </w:p>
        </w:tc>
        <w:tc>
          <w:tcPr>
            <w:tcW w:w="838" w:type="dxa"/>
            <w:tcBorders>
              <w:top w:val="single" w:sz="4" w:space="0" w:color="8EA9DB"/>
              <w:left w:val="nil"/>
              <w:bottom w:val="single" w:sz="4" w:space="0" w:color="8EA9DB"/>
              <w:right w:val="nil"/>
            </w:tcBorders>
            <w:shd w:val="clear" w:color="auto" w:fill="auto"/>
            <w:noWrap/>
            <w:vAlign w:val="bottom"/>
            <w:hideMark/>
          </w:tcPr>
          <w:p w14:paraId="54247C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4827</w:t>
            </w:r>
          </w:p>
        </w:tc>
        <w:tc>
          <w:tcPr>
            <w:tcW w:w="838" w:type="dxa"/>
            <w:tcBorders>
              <w:top w:val="single" w:sz="4" w:space="0" w:color="8EA9DB"/>
              <w:left w:val="nil"/>
              <w:bottom w:val="single" w:sz="4" w:space="0" w:color="8EA9DB"/>
              <w:right w:val="nil"/>
            </w:tcBorders>
            <w:shd w:val="clear" w:color="auto" w:fill="auto"/>
            <w:noWrap/>
            <w:vAlign w:val="bottom"/>
            <w:hideMark/>
          </w:tcPr>
          <w:p w14:paraId="16BA46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3258C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23F278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0BF858C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661" w:type="dxa"/>
            <w:tcBorders>
              <w:top w:val="single" w:sz="4" w:space="0" w:color="8EA9DB"/>
              <w:left w:val="nil"/>
              <w:bottom w:val="single" w:sz="4" w:space="0" w:color="8EA9DB"/>
              <w:right w:val="nil"/>
            </w:tcBorders>
            <w:shd w:val="clear" w:color="D9E1F2" w:fill="D9E1F2"/>
            <w:noWrap/>
            <w:vAlign w:val="bottom"/>
            <w:hideMark/>
          </w:tcPr>
          <w:p w14:paraId="51724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801" w:type="dxa"/>
            <w:tcBorders>
              <w:top w:val="single" w:sz="4" w:space="0" w:color="8EA9DB"/>
              <w:left w:val="nil"/>
              <w:bottom w:val="single" w:sz="4" w:space="0" w:color="8EA9DB"/>
              <w:right w:val="nil"/>
            </w:tcBorders>
            <w:shd w:val="clear" w:color="D9E1F2" w:fill="D9E1F2"/>
            <w:noWrap/>
            <w:vAlign w:val="bottom"/>
            <w:hideMark/>
          </w:tcPr>
          <w:p w14:paraId="283A1D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0.60622</w:t>
            </w:r>
          </w:p>
        </w:tc>
        <w:tc>
          <w:tcPr>
            <w:tcW w:w="796" w:type="dxa"/>
            <w:tcBorders>
              <w:top w:val="single" w:sz="4" w:space="0" w:color="8EA9DB"/>
              <w:left w:val="nil"/>
              <w:bottom w:val="single" w:sz="4" w:space="0" w:color="8EA9DB"/>
              <w:right w:val="nil"/>
            </w:tcBorders>
            <w:shd w:val="clear" w:color="D9E1F2" w:fill="D9E1F2"/>
            <w:noWrap/>
            <w:vAlign w:val="bottom"/>
            <w:hideMark/>
          </w:tcPr>
          <w:p w14:paraId="5884EC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E6906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1E2985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1590</w:t>
            </w:r>
          </w:p>
        </w:tc>
        <w:tc>
          <w:tcPr>
            <w:tcW w:w="631" w:type="dxa"/>
            <w:tcBorders>
              <w:top w:val="single" w:sz="4" w:space="0" w:color="8EA9DB"/>
              <w:left w:val="nil"/>
              <w:bottom w:val="single" w:sz="4" w:space="0" w:color="8EA9DB"/>
              <w:right w:val="nil"/>
            </w:tcBorders>
            <w:shd w:val="clear" w:color="D9E1F2" w:fill="D9E1F2"/>
            <w:noWrap/>
            <w:vAlign w:val="bottom"/>
            <w:hideMark/>
          </w:tcPr>
          <w:p w14:paraId="3A00E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19828</w:t>
            </w:r>
          </w:p>
        </w:tc>
        <w:tc>
          <w:tcPr>
            <w:tcW w:w="726" w:type="dxa"/>
            <w:tcBorders>
              <w:top w:val="single" w:sz="4" w:space="0" w:color="8EA9DB"/>
              <w:left w:val="nil"/>
              <w:bottom w:val="single" w:sz="4" w:space="0" w:color="8EA9DB"/>
              <w:right w:val="nil"/>
            </w:tcBorders>
            <w:shd w:val="clear" w:color="D9E1F2" w:fill="D9E1F2"/>
            <w:noWrap/>
            <w:vAlign w:val="bottom"/>
            <w:hideMark/>
          </w:tcPr>
          <w:p w14:paraId="4F30D1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242</w:t>
            </w:r>
          </w:p>
        </w:tc>
        <w:tc>
          <w:tcPr>
            <w:tcW w:w="657" w:type="dxa"/>
            <w:tcBorders>
              <w:top w:val="single" w:sz="4" w:space="0" w:color="8EA9DB"/>
              <w:left w:val="nil"/>
              <w:bottom w:val="single" w:sz="4" w:space="0" w:color="8EA9DB"/>
              <w:right w:val="nil"/>
            </w:tcBorders>
            <w:shd w:val="clear" w:color="D9E1F2" w:fill="D9E1F2"/>
            <w:noWrap/>
            <w:vAlign w:val="bottom"/>
            <w:hideMark/>
          </w:tcPr>
          <w:p w14:paraId="1ED45A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5938</w:t>
            </w:r>
          </w:p>
        </w:tc>
        <w:tc>
          <w:tcPr>
            <w:tcW w:w="726" w:type="dxa"/>
            <w:tcBorders>
              <w:top w:val="single" w:sz="4" w:space="0" w:color="8EA9DB"/>
              <w:left w:val="nil"/>
              <w:bottom w:val="single" w:sz="4" w:space="0" w:color="8EA9DB"/>
              <w:right w:val="nil"/>
            </w:tcBorders>
            <w:shd w:val="clear" w:color="D9E1F2" w:fill="D9E1F2"/>
            <w:noWrap/>
            <w:vAlign w:val="bottom"/>
            <w:hideMark/>
          </w:tcPr>
          <w:p w14:paraId="53AD171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25B76F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EEC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tcBorders>
              <w:top w:val="single" w:sz="4" w:space="0" w:color="8EA9DB"/>
              <w:left w:val="nil"/>
              <w:bottom w:val="single" w:sz="4" w:space="0" w:color="8EA9DB"/>
              <w:right w:val="nil"/>
            </w:tcBorders>
            <w:shd w:val="clear" w:color="D9E1F2" w:fill="D9E1F2"/>
            <w:noWrap/>
            <w:vAlign w:val="bottom"/>
            <w:hideMark/>
          </w:tcPr>
          <w:p w14:paraId="59665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tcBorders>
              <w:top w:val="single" w:sz="4" w:space="0" w:color="8EA9DB"/>
              <w:left w:val="nil"/>
              <w:bottom w:val="single" w:sz="4" w:space="0" w:color="8EA9DB"/>
              <w:right w:val="nil"/>
            </w:tcBorders>
            <w:shd w:val="clear" w:color="D9E1F2" w:fill="D9E1F2"/>
            <w:noWrap/>
            <w:vAlign w:val="bottom"/>
            <w:hideMark/>
          </w:tcPr>
          <w:p w14:paraId="46D2CD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838" w:type="dxa"/>
            <w:tcBorders>
              <w:top w:val="single" w:sz="4" w:space="0" w:color="8EA9DB"/>
              <w:left w:val="nil"/>
              <w:bottom w:val="single" w:sz="4" w:space="0" w:color="8EA9DB"/>
              <w:right w:val="nil"/>
            </w:tcBorders>
            <w:shd w:val="clear" w:color="D9E1F2" w:fill="D9E1F2"/>
            <w:noWrap/>
            <w:vAlign w:val="bottom"/>
            <w:hideMark/>
          </w:tcPr>
          <w:p w14:paraId="201202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5524</w:t>
            </w:r>
          </w:p>
        </w:tc>
        <w:tc>
          <w:tcPr>
            <w:tcW w:w="838" w:type="dxa"/>
            <w:tcBorders>
              <w:top w:val="single" w:sz="4" w:space="0" w:color="8EA9DB"/>
              <w:left w:val="nil"/>
              <w:bottom w:val="single" w:sz="4" w:space="0" w:color="8EA9DB"/>
              <w:right w:val="nil"/>
            </w:tcBorders>
            <w:shd w:val="clear" w:color="D9E1F2" w:fill="D9E1F2"/>
            <w:noWrap/>
            <w:vAlign w:val="bottom"/>
            <w:hideMark/>
          </w:tcPr>
          <w:p w14:paraId="6E0090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6B1E8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E3C97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BDD07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661" w:type="dxa"/>
            <w:tcBorders>
              <w:top w:val="single" w:sz="4" w:space="0" w:color="8EA9DB"/>
              <w:left w:val="nil"/>
              <w:bottom w:val="single" w:sz="4" w:space="0" w:color="8EA9DB"/>
              <w:right w:val="nil"/>
            </w:tcBorders>
            <w:shd w:val="clear" w:color="auto" w:fill="auto"/>
            <w:noWrap/>
            <w:vAlign w:val="bottom"/>
            <w:hideMark/>
          </w:tcPr>
          <w:p w14:paraId="097DD9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801" w:type="dxa"/>
            <w:tcBorders>
              <w:top w:val="single" w:sz="4" w:space="0" w:color="8EA9DB"/>
              <w:left w:val="nil"/>
              <w:bottom w:val="single" w:sz="4" w:space="0" w:color="8EA9DB"/>
              <w:right w:val="nil"/>
            </w:tcBorders>
            <w:shd w:val="clear" w:color="auto" w:fill="auto"/>
            <w:noWrap/>
            <w:vAlign w:val="bottom"/>
            <w:hideMark/>
          </w:tcPr>
          <w:p w14:paraId="3C1BB9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0.572315</w:t>
            </w:r>
          </w:p>
        </w:tc>
        <w:tc>
          <w:tcPr>
            <w:tcW w:w="796" w:type="dxa"/>
            <w:tcBorders>
              <w:top w:val="single" w:sz="4" w:space="0" w:color="8EA9DB"/>
              <w:left w:val="nil"/>
              <w:bottom w:val="single" w:sz="4" w:space="0" w:color="8EA9DB"/>
              <w:right w:val="nil"/>
            </w:tcBorders>
            <w:shd w:val="clear" w:color="auto" w:fill="auto"/>
            <w:noWrap/>
            <w:vAlign w:val="bottom"/>
            <w:hideMark/>
          </w:tcPr>
          <w:p w14:paraId="0EB097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7BC19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62418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1472</w:t>
            </w:r>
          </w:p>
        </w:tc>
        <w:tc>
          <w:tcPr>
            <w:tcW w:w="631" w:type="dxa"/>
            <w:tcBorders>
              <w:top w:val="single" w:sz="4" w:space="0" w:color="8EA9DB"/>
              <w:left w:val="nil"/>
              <w:bottom w:val="single" w:sz="4" w:space="0" w:color="8EA9DB"/>
              <w:right w:val="nil"/>
            </w:tcBorders>
            <w:shd w:val="clear" w:color="auto" w:fill="auto"/>
            <w:noWrap/>
            <w:vAlign w:val="bottom"/>
            <w:hideMark/>
          </w:tcPr>
          <w:p w14:paraId="61D4C1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22323</w:t>
            </w:r>
          </w:p>
        </w:tc>
        <w:tc>
          <w:tcPr>
            <w:tcW w:w="726" w:type="dxa"/>
            <w:tcBorders>
              <w:top w:val="single" w:sz="4" w:space="0" w:color="8EA9DB"/>
              <w:left w:val="nil"/>
              <w:bottom w:val="single" w:sz="4" w:space="0" w:color="8EA9DB"/>
              <w:right w:val="nil"/>
            </w:tcBorders>
            <w:shd w:val="clear" w:color="auto" w:fill="auto"/>
            <w:noWrap/>
            <w:vAlign w:val="bottom"/>
            <w:hideMark/>
          </w:tcPr>
          <w:p w14:paraId="3A06AA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245</w:t>
            </w:r>
          </w:p>
        </w:tc>
        <w:tc>
          <w:tcPr>
            <w:tcW w:w="657" w:type="dxa"/>
            <w:tcBorders>
              <w:top w:val="single" w:sz="4" w:space="0" w:color="8EA9DB"/>
              <w:left w:val="nil"/>
              <w:bottom w:val="single" w:sz="4" w:space="0" w:color="8EA9DB"/>
              <w:right w:val="nil"/>
            </w:tcBorders>
            <w:shd w:val="clear" w:color="auto" w:fill="auto"/>
            <w:noWrap/>
            <w:vAlign w:val="bottom"/>
            <w:hideMark/>
          </w:tcPr>
          <w:p w14:paraId="2CD5A8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6575</w:t>
            </w:r>
          </w:p>
        </w:tc>
        <w:tc>
          <w:tcPr>
            <w:tcW w:w="726" w:type="dxa"/>
            <w:tcBorders>
              <w:top w:val="single" w:sz="4" w:space="0" w:color="8EA9DB"/>
              <w:left w:val="nil"/>
              <w:bottom w:val="single" w:sz="4" w:space="0" w:color="8EA9DB"/>
              <w:right w:val="nil"/>
            </w:tcBorders>
            <w:shd w:val="clear" w:color="auto" w:fill="auto"/>
            <w:noWrap/>
            <w:vAlign w:val="bottom"/>
            <w:hideMark/>
          </w:tcPr>
          <w:p w14:paraId="1BA8EDF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ABD47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A7C9E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w:t>
            </w:r>
          </w:p>
        </w:tc>
        <w:tc>
          <w:tcPr>
            <w:tcW w:w="796" w:type="dxa"/>
            <w:tcBorders>
              <w:top w:val="single" w:sz="4" w:space="0" w:color="8EA9DB"/>
              <w:left w:val="nil"/>
              <w:bottom w:val="single" w:sz="4" w:space="0" w:color="8EA9DB"/>
              <w:right w:val="nil"/>
            </w:tcBorders>
            <w:shd w:val="clear" w:color="auto" w:fill="auto"/>
            <w:noWrap/>
            <w:vAlign w:val="bottom"/>
            <w:hideMark/>
          </w:tcPr>
          <w:p w14:paraId="69CCC0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309</w:t>
            </w:r>
          </w:p>
        </w:tc>
        <w:tc>
          <w:tcPr>
            <w:tcW w:w="838" w:type="dxa"/>
            <w:tcBorders>
              <w:top w:val="single" w:sz="4" w:space="0" w:color="8EA9DB"/>
              <w:left w:val="nil"/>
              <w:bottom w:val="single" w:sz="4" w:space="0" w:color="8EA9DB"/>
              <w:right w:val="nil"/>
            </w:tcBorders>
            <w:shd w:val="clear" w:color="auto" w:fill="auto"/>
            <w:noWrap/>
            <w:vAlign w:val="bottom"/>
            <w:hideMark/>
          </w:tcPr>
          <w:p w14:paraId="6EFCD3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auto" w:fill="auto"/>
            <w:noWrap/>
            <w:vAlign w:val="bottom"/>
            <w:hideMark/>
          </w:tcPr>
          <w:p w14:paraId="745650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6068</w:t>
            </w:r>
          </w:p>
        </w:tc>
        <w:tc>
          <w:tcPr>
            <w:tcW w:w="838" w:type="dxa"/>
            <w:tcBorders>
              <w:top w:val="single" w:sz="4" w:space="0" w:color="8EA9DB"/>
              <w:left w:val="nil"/>
              <w:bottom w:val="single" w:sz="4" w:space="0" w:color="8EA9DB"/>
              <w:right w:val="nil"/>
            </w:tcBorders>
            <w:shd w:val="clear" w:color="auto" w:fill="auto"/>
            <w:noWrap/>
            <w:vAlign w:val="bottom"/>
            <w:hideMark/>
          </w:tcPr>
          <w:p w14:paraId="2E653B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C9F148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AD4AEB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6B60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661" w:type="dxa"/>
            <w:tcBorders>
              <w:top w:val="single" w:sz="4" w:space="0" w:color="8EA9DB"/>
              <w:left w:val="nil"/>
              <w:bottom w:val="single" w:sz="4" w:space="0" w:color="8EA9DB"/>
              <w:right w:val="nil"/>
            </w:tcBorders>
            <w:shd w:val="clear" w:color="D9E1F2" w:fill="D9E1F2"/>
            <w:noWrap/>
            <w:vAlign w:val="bottom"/>
            <w:hideMark/>
          </w:tcPr>
          <w:p w14:paraId="2FFFA1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801" w:type="dxa"/>
            <w:tcBorders>
              <w:top w:val="single" w:sz="4" w:space="0" w:color="8EA9DB"/>
              <w:left w:val="nil"/>
              <w:bottom w:val="single" w:sz="4" w:space="0" w:color="8EA9DB"/>
              <w:right w:val="nil"/>
            </w:tcBorders>
            <w:shd w:val="clear" w:color="D9E1F2" w:fill="D9E1F2"/>
            <w:noWrap/>
            <w:vAlign w:val="bottom"/>
            <w:hideMark/>
          </w:tcPr>
          <w:p w14:paraId="7CEF1C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0.563944</w:t>
            </w:r>
          </w:p>
        </w:tc>
        <w:tc>
          <w:tcPr>
            <w:tcW w:w="796" w:type="dxa"/>
            <w:tcBorders>
              <w:top w:val="single" w:sz="4" w:space="0" w:color="8EA9DB"/>
              <w:left w:val="nil"/>
              <w:bottom w:val="single" w:sz="4" w:space="0" w:color="8EA9DB"/>
              <w:right w:val="nil"/>
            </w:tcBorders>
            <w:shd w:val="clear" w:color="D9E1F2" w:fill="D9E1F2"/>
            <w:noWrap/>
            <w:vAlign w:val="bottom"/>
            <w:hideMark/>
          </w:tcPr>
          <w:p w14:paraId="7C224B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AA805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AECB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tcBorders>
              <w:top w:val="single" w:sz="4" w:space="0" w:color="8EA9DB"/>
              <w:left w:val="nil"/>
              <w:bottom w:val="single" w:sz="4" w:space="0" w:color="8EA9DB"/>
              <w:right w:val="nil"/>
            </w:tcBorders>
            <w:shd w:val="clear" w:color="D9E1F2" w:fill="D9E1F2"/>
            <w:noWrap/>
            <w:vAlign w:val="bottom"/>
            <w:hideMark/>
          </w:tcPr>
          <w:p w14:paraId="56E582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28147</w:t>
            </w:r>
          </w:p>
        </w:tc>
        <w:tc>
          <w:tcPr>
            <w:tcW w:w="726" w:type="dxa"/>
            <w:tcBorders>
              <w:top w:val="single" w:sz="4" w:space="0" w:color="8EA9DB"/>
              <w:left w:val="nil"/>
              <w:bottom w:val="single" w:sz="4" w:space="0" w:color="8EA9DB"/>
              <w:right w:val="nil"/>
            </w:tcBorders>
            <w:shd w:val="clear" w:color="D9E1F2" w:fill="D9E1F2"/>
            <w:noWrap/>
            <w:vAlign w:val="bottom"/>
            <w:hideMark/>
          </w:tcPr>
          <w:p w14:paraId="3DC658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tcBorders>
              <w:top w:val="single" w:sz="4" w:space="0" w:color="8EA9DB"/>
              <w:left w:val="nil"/>
              <w:bottom w:val="single" w:sz="4" w:space="0" w:color="8EA9DB"/>
              <w:right w:val="nil"/>
            </w:tcBorders>
            <w:shd w:val="clear" w:color="D9E1F2" w:fill="D9E1F2"/>
            <w:noWrap/>
            <w:vAlign w:val="bottom"/>
            <w:hideMark/>
          </w:tcPr>
          <w:p w14:paraId="7D4909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9920</w:t>
            </w:r>
          </w:p>
        </w:tc>
        <w:tc>
          <w:tcPr>
            <w:tcW w:w="726" w:type="dxa"/>
            <w:tcBorders>
              <w:top w:val="single" w:sz="4" w:space="0" w:color="8EA9DB"/>
              <w:left w:val="nil"/>
              <w:bottom w:val="single" w:sz="4" w:space="0" w:color="8EA9DB"/>
              <w:right w:val="nil"/>
            </w:tcBorders>
            <w:shd w:val="clear" w:color="D9E1F2" w:fill="D9E1F2"/>
            <w:noWrap/>
            <w:vAlign w:val="bottom"/>
            <w:hideMark/>
          </w:tcPr>
          <w:p w14:paraId="76046E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31A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DC862F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77</w:t>
            </w:r>
          </w:p>
        </w:tc>
        <w:tc>
          <w:tcPr>
            <w:tcW w:w="796" w:type="dxa"/>
            <w:tcBorders>
              <w:top w:val="single" w:sz="4" w:space="0" w:color="8EA9DB"/>
              <w:left w:val="nil"/>
              <w:bottom w:val="single" w:sz="4" w:space="0" w:color="8EA9DB"/>
              <w:right w:val="nil"/>
            </w:tcBorders>
            <w:shd w:val="clear" w:color="D9E1F2" w:fill="D9E1F2"/>
            <w:noWrap/>
            <w:vAlign w:val="bottom"/>
            <w:hideMark/>
          </w:tcPr>
          <w:p w14:paraId="6B8937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269</w:t>
            </w:r>
          </w:p>
        </w:tc>
        <w:tc>
          <w:tcPr>
            <w:tcW w:w="838" w:type="dxa"/>
            <w:tcBorders>
              <w:top w:val="single" w:sz="4" w:space="0" w:color="8EA9DB"/>
              <w:left w:val="nil"/>
              <w:bottom w:val="single" w:sz="4" w:space="0" w:color="8EA9DB"/>
              <w:right w:val="nil"/>
            </w:tcBorders>
            <w:shd w:val="clear" w:color="D9E1F2" w:fill="D9E1F2"/>
            <w:noWrap/>
            <w:vAlign w:val="bottom"/>
            <w:hideMark/>
          </w:tcPr>
          <w:p w14:paraId="0A17BC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87</w:t>
            </w:r>
          </w:p>
        </w:tc>
        <w:tc>
          <w:tcPr>
            <w:tcW w:w="838" w:type="dxa"/>
            <w:tcBorders>
              <w:top w:val="single" w:sz="4" w:space="0" w:color="8EA9DB"/>
              <w:left w:val="nil"/>
              <w:bottom w:val="single" w:sz="4" w:space="0" w:color="8EA9DB"/>
              <w:right w:val="nil"/>
            </w:tcBorders>
            <w:shd w:val="clear" w:color="D9E1F2" w:fill="D9E1F2"/>
            <w:noWrap/>
            <w:vAlign w:val="bottom"/>
            <w:hideMark/>
          </w:tcPr>
          <w:p w14:paraId="4BB2E8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9365</w:t>
            </w:r>
          </w:p>
        </w:tc>
        <w:tc>
          <w:tcPr>
            <w:tcW w:w="838" w:type="dxa"/>
            <w:tcBorders>
              <w:top w:val="single" w:sz="4" w:space="0" w:color="8EA9DB"/>
              <w:left w:val="nil"/>
              <w:bottom w:val="single" w:sz="4" w:space="0" w:color="8EA9DB"/>
              <w:right w:val="nil"/>
            </w:tcBorders>
            <w:shd w:val="clear" w:color="D9E1F2" w:fill="D9E1F2"/>
            <w:noWrap/>
            <w:vAlign w:val="bottom"/>
            <w:hideMark/>
          </w:tcPr>
          <w:p w14:paraId="298E63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67E6A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C6C1C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C406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661" w:type="dxa"/>
            <w:tcBorders>
              <w:top w:val="single" w:sz="4" w:space="0" w:color="8EA9DB"/>
              <w:left w:val="nil"/>
              <w:bottom w:val="single" w:sz="4" w:space="0" w:color="8EA9DB"/>
              <w:right w:val="nil"/>
            </w:tcBorders>
            <w:shd w:val="clear" w:color="auto" w:fill="auto"/>
            <w:noWrap/>
            <w:vAlign w:val="bottom"/>
            <w:hideMark/>
          </w:tcPr>
          <w:p w14:paraId="2DEA10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801" w:type="dxa"/>
            <w:tcBorders>
              <w:top w:val="single" w:sz="4" w:space="0" w:color="8EA9DB"/>
              <w:left w:val="nil"/>
              <w:bottom w:val="single" w:sz="4" w:space="0" w:color="8EA9DB"/>
              <w:right w:val="nil"/>
            </w:tcBorders>
            <w:shd w:val="clear" w:color="auto" w:fill="auto"/>
            <w:noWrap/>
            <w:vAlign w:val="bottom"/>
            <w:hideMark/>
          </w:tcPr>
          <w:p w14:paraId="0781D3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0.498282</w:t>
            </w:r>
          </w:p>
        </w:tc>
        <w:tc>
          <w:tcPr>
            <w:tcW w:w="796" w:type="dxa"/>
            <w:tcBorders>
              <w:top w:val="single" w:sz="4" w:space="0" w:color="8EA9DB"/>
              <w:left w:val="nil"/>
              <w:bottom w:val="single" w:sz="4" w:space="0" w:color="8EA9DB"/>
              <w:right w:val="nil"/>
            </w:tcBorders>
            <w:shd w:val="clear" w:color="auto" w:fill="auto"/>
            <w:noWrap/>
            <w:vAlign w:val="bottom"/>
            <w:hideMark/>
          </w:tcPr>
          <w:p w14:paraId="1A8AF7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04629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EA9026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827</w:t>
            </w:r>
          </w:p>
        </w:tc>
        <w:tc>
          <w:tcPr>
            <w:tcW w:w="631" w:type="dxa"/>
            <w:tcBorders>
              <w:top w:val="single" w:sz="4" w:space="0" w:color="8EA9DB"/>
              <w:left w:val="nil"/>
              <w:bottom w:val="single" w:sz="4" w:space="0" w:color="8EA9DB"/>
              <w:right w:val="nil"/>
            </w:tcBorders>
            <w:shd w:val="clear" w:color="auto" w:fill="auto"/>
            <w:noWrap/>
            <w:vAlign w:val="bottom"/>
            <w:hideMark/>
          </w:tcPr>
          <w:p w14:paraId="34CDB2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10366</w:t>
            </w:r>
          </w:p>
        </w:tc>
        <w:tc>
          <w:tcPr>
            <w:tcW w:w="726" w:type="dxa"/>
            <w:tcBorders>
              <w:top w:val="single" w:sz="4" w:space="0" w:color="8EA9DB"/>
              <w:left w:val="nil"/>
              <w:bottom w:val="single" w:sz="4" w:space="0" w:color="8EA9DB"/>
              <w:right w:val="nil"/>
            </w:tcBorders>
            <w:shd w:val="clear" w:color="auto" w:fill="auto"/>
            <w:noWrap/>
            <w:vAlign w:val="bottom"/>
            <w:hideMark/>
          </w:tcPr>
          <w:p w14:paraId="524518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657" w:type="dxa"/>
            <w:tcBorders>
              <w:top w:val="single" w:sz="4" w:space="0" w:color="8EA9DB"/>
              <w:left w:val="nil"/>
              <w:bottom w:val="single" w:sz="4" w:space="0" w:color="8EA9DB"/>
              <w:right w:val="nil"/>
            </w:tcBorders>
            <w:shd w:val="clear" w:color="auto" w:fill="auto"/>
            <w:noWrap/>
            <w:vAlign w:val="bottom"/>
            <w:hideMark/>
          </w:tcPr>
          <w:p w14:paraId="3FBBCF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3371</w:t>
            </w:r>
          </w:p>
        </w:tc>
        <w:tc>
          <w:tcPr>
            <w:tcW w:w="726" w:type="dxa"/>
            <w:tcBorders>
              <w:top w:val="single" w:sz="4" w:space="0" w:color="8EA9DB"/>
              <w:left w:val="nil"/>
              <w:bottom w:val="single" w:sz="4" w:space="0" w:color="8EA9DB"/>
              <w:right w:val="nil"/>
            </w:tcBorders>
            <w:shd w:val="clear" w:color="auto" w:fill="auto"/>
            <w:noWrap/>
            <w:vAlign w:val="bottom"/>
            <w:hideMark/>
          </w:tcPr>
          <w:p w14:paraId="23118B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315EE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B588B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w:t>
            </w:r>
          </w:p>
        </w:tc>
        <w:tc>
          <w:tcPr>
            <w:tcW w:w="796" w:type="dxa"/>
            <w:tcBorders>
              <w:top w:val="single" w:sz="4" w:space="0" w:color="8EA9DB"/>
              <w:left w:val="nil"/>
              <w:bottom w:val="single" w:sz="4" w:space="0" w:color="8EA9DB"/>
              <w:right w:val="nil"/>
            </w:tcBorders>
            <w:shd w:val="clear" w:color="auto" w:fill="auto"/>
            <w:noWrap/>
            <w:vAlign w:val="bottom"/>
            <w:hideMark/>
          </w:tcPr>
          <w:p w14:paraId="7EE616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838" w:type="dxa"/>
            <w:tcBorders>
              <w:top w:val="single" w:sz="4" w:space="0" w:color="8EA9DB"/>
              <w:left w:val="nil"/>
              <w:bottom w:val="single" w:sz="4" w:space="0" w:color="8EA9DB"/>
              <w:right w:val="nil"/>
            </w:tcBorders>
            <w:shd w:val="clear" w:color="auto" w:fill="auto"/>
            <w:noWrap/>
            <w:vAlign w:val="bottom"/>
            <w:hideMark/>
          </w:tcPr>
          <w:p w14:paraId="5BED44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auto" w:fill="auto"/>
            <w:noWrap/>
            <w:vAlign w:val="bottom"/>
            <w:hideMark/>
          </w:tcPr>
          <w:p w14:paraId="3872ED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3192</w:t>
            </w:r>
          </w:p>
        </w:tc>
        <w:tc>
          <w:tcPr>
            <w:tcW w:w="838" w:type="dxa"/>
            <w:tcBorders>
              <w:top w:val="single" w:sz="4" w:space="0" w:color="8EA9DB"/>
              <w:left w:val="nil"/>
              <w:bottom w:val="single" w:sz="4" w:space="0" w:color="8EA9DB"/>
              <w:right w:val="nil"/>
            </w:tcBorders>
            <w:shd w:val="clear" w:color="auto" w:fill="auto"/>
            <w:noWrap/>
            <w:vAlign w:val="bottom"/>
            <w:hideMark/>
          </w:tcPr>
          <w:p w14:paraId="2C1549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7AE1E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12D22C2"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D0528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661" w:type="dxa"/>
            <w:tcBorders>
              <w:top w:val="single" w:sz="4" w:space="0" w:color="8EA9DB"/>
              <w:left w:val="nil"/>
              <w:bottom w:val="single" w:sz="4" w:space="0" w:color="8EA9DB"/>
              <w:right w:val="nil"/>
            </w:tcBorders>
            <w:shd w:val="clear" w:color="D9E1F2" w:fill="D9E1F2"/>
            <w:noWrap/>
            <w:vAlign w:val="bottom"/>
            <w:hideMark/>
          </w:tcPr>
          <w:p w14:paraId="59E1C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801" w:type="dxa"/>
            <w:tcBorders>
              <w:top w:val="single" w:sz="4" w:space="0" w:color="8EA9DB"/>
              <w:left w:val="nil"/>
              <w:bottom w:val="single" w:sz="4" w:space="0" w:color="8EA9DB"/>
              <w:right w:val="nil"/>
            </w:tcBorders>
            <w:shd w:val="clear" w:color="D9E1F2" w:fill="D9E1F2"/>
            <w:noWrap/>
            <w:vAlign w:val="bottom"/>
            <w:hideMark/>
          </w:tcPr>
          <w:p w14:paraId="4639EF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0.477096</w:t>
            </w:r>
          </w:p>
        </w:tc>
        <w:tc>
          <w:tcPr>
            <w:tcW w:w="796" w:type="dxa"/>
            <w:tcBorders>
              <w:top w:val="single" w:sz="4" w:space="0" w:color="8EA9DB"/>
              <w:left w:val="nil"/>
              <w:bottom w:val="single" w:sz="4" w:space="0" w:color="8EA9DB"/>
              <w:right w:val="nil"/>
            </w:tcBorders>
            <w:shd w:val="clear" w:color="D9E1F2" w:fill="D9E1F2"/>
            <w:noWrap/>
            <w:vAlign w:val="bottom"/>
            <w:hideMark/>
          </w:tcPr>
          <w:p w14:paraId="37B164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B6041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6BF5E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1218</w:t>
            </w:r>
          </w:p>
        </w:tc>
        <w:tc>
          <w:tcPr>
            <w:tcW w:w="631" w:type="dxa"/>
            <w:tcBorders>
              <w:top w:val="single" w:sz="4" w:space="0" w:color="8EA9DB"/>
              <w:left w:val="nil"/>
              <w:bottom w:val="single" w:sz="4" w:space="0" w:color="8EA9DB"/>
              <w:right w:val="nil"/>
            </w:tcBorders>
            <w:shd w:val="clear" w:color="D9E1F2" w:fill="D9E1F2"/>
            <w:noWrap/>
            <w:vAlign w:val="bottom"/>
            <w:hideMark/>
          </w:tcPr>
          <w:p w14:paraId="168E53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13949</w:t>
            </w:r>
          </w:p>
        </w:tc>
        <w:tc>
          <w:tcPr>
            <w:tcW w:w="726" w:type="dxa"/>
            <w:tcBorders>
              <w:top w:val="single" w:sz="4" w:space="0" w:color="8EA9DB"/>
              <w:left w:val="nil"/>
              <w:bottom w:val="single" w:sz="4" w:space="0" w:color="8EA9DB"/>
              <w:right w:val="nil"/>
            </w:tcBorders>
            <w:shd w:val="clear" w:color="D9E1F2" w:fill="D9E1F2"/>
            <w:noWrap/>
            <w:vAlign w:val="bottom"/>
            <w:hideMark/>
          </w:tcPr>
          <w:p w14:paraId="6D1F6DD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w:t>
            </w:r>
          </w:p>
        </w:tc>
        <w:tc>
          <w:tcPr>
            <w:tcW w:w="657" w:type="dxa"/>
            <w:tcBorders>
              <w:top w:val="single" w:sz="4" w:space="0" w:color="8EA9DB"/>
              <w:left w:val="nil"/>
              <w:bottom w:val="single" w:sz="4" w:space="0" w:color="8EA9DB"/>
              <w:right w:val="nil"/>
            </w:tcBorders>
            <w:shd w:val="clear" w:color="D9E1F2" w:fill="D9E1F2"/>
            <w:noWrap/>
            <w:vAlign w:val="bottom"/>
            <w:hideMark/>
          </w:tcPr>
          <w:p w14:paraId="69C5D7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4556</w:t>
            </w:r>
          </w:p>
        </w:tc>
        <w:tc>
          <w:tcPr>
            <w:tcW w:w="726" w:type="dxa"/>
            <w:tcBorders>
              <w:top w:val="single" w:sz="4" w:space="0" w:color="8EA9DB"/>
              <w:left w:val="nil"/>
              <w:bottom w:val="single" w:sz="4" w:space="0" w:color="8EA9DB"/>
              <w:right w:val="nil"/>
            </w:tcBorders>
            <w:shd w:val="clear" w:color="D9E1F2" w:fill="D9E1F2"/>
            <w:noWrap/>
            <w:vAlign w:val="bottom"/>
            <w:hideMark/>
          </w:tcPr>
          <w:p w14:paraId="65E46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06E5B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5D26A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D9E1F2" w:fill="D9E1F2"/>
            <w:noWrap/>
            <w:vAlign w:val="bottom"/>
            <w:hideMark/>
          </w:tcPr>
          <w:p w14:paraId="644F1E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w:t>
            </w:r>
          </w:p>
        </w:tc>
        <w:tc>
          <w:tcPr>
            <w:tcW w:w="838" w:type="dxa"/>
            <w:tcBorders>
              <w:top w:val="single" w:sz="4" w:space="0" w:color="8EA9DB"/>
              <w:left w:val="nil"/>
              <w:bottom w:val="single" w:sz="4" w:space="0" w:color="8EA9DB"/>
              <w:right w:val="nil"/>
            </w:tcBorders>
            <w:shd w:val="clear" w:color="D9E1F2" w:fill="D9E1F2"/>
            <w:noWrap/>
            <w:vAlign w:val="bottom"/>
            <w:hideMark/>
          </w:tcPr>
          <w:p w14:paraId="4A41EA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tcBorders>
              <w:top w:val="single" w:sz="4" w:space="0" w:color="8EA9DB"/>
              <w:left w:val="nil"/>
              <w:bottom w:val="single" w:sz="4" w:space="0" w:color="8EA9DB"/>
              <w:right w:val="nil"/>
            </w:tcBorders>
            <w:shd w:val="clear" w:color="D9E1F2" w:fill="D9E1F2"/>
            <w:noWrap/>
            <w:vAlign w:val="bottom"/>
            <w:hideMark/>
          </w:tcPr>
          <w:p w14:paraId="5DD075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4324</w:t>
            </w:r>
          </w:p>
        </w:tc>
        <w:tc>
          <w:tcPr>
            <w:tcW w:w="838" w:type="dxa"/>
            <w:tcBorders>
              <w:top w:val="single" w:sz="4" w:space="0" w:color="8EA9DB"/>
              <w:left w:val="nil"/>
              <w:bottom w:val="single" w:sz="4" w:space="0" w:color="8EA9DB"/>
              <w:right w:val="nil"/>
            </w:tcBorders>
            <w:shd w:val="clear" w:color="D9E1F2" w:fill="D9E1F2"/>
            <w:noWrap/>
            <w:vAlign w:val="bottom"/>
            <w:hideMark/>
          </w:tcPr>
          <w:p w14:paraId="21377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6E9C4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87DEEF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B9B4A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661" w:type="dxa"/>
            <w:tcBorders>
              <w:top w:val="single" w:sz="4" w:space="0" w:color="8EA9DB"/>
              <w:left w:val="nil"/>
              <w:bottom w:val="single" w:sz="4" w:space="0" w:color="8EA9DB"/>
              <w:right w:val="nil"/>
            </w:tcBorders>
            <w:shd w:val="clear" w:color="auto" w:fill="auto"/>
            <w:noWrap/>
            <w:vAlign w:val="bottom"/>
            <w:hideMark/>
          </w:tcPr>
          <w:p w14:paraId="7F8EFB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801" w:type="dxa"/>
            <w:tcBorders>
              <w:top w:val="single" w:sz="4" w:space="0" w:color="8EA9DB"/>
              <w:left w:val="nil"/>
              <w:bottom w:val="single" w:sz="4" w:space="0" w:color="8EA9DB"/>
              <w:right w:val="nil"/>
            </w:tcBorders>
            <w:shd w:val="clear" w:color="auto" w:fill="auto"/>
            <w:noWrap/>
            <w:vAlign w:val="bottom"/>
            <w:hideMark/>
          </w:tcPr>
          <w:p w14:paraId="2B51F7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0.468649</w:t>
            </w:r>
          </w:p>
        </w:tc>
        <w:tc>
          <w:tcPr>
            <w:tcW w:w="796" w:type="dxa"/>
            <w:tcBorders>
              <w:top w:val="single" w:sz="4" w:space="0" w:color="8EA9DB"/>
              <w:left w:val="nil"/>
              <w:bottom w:val="single" w:sz="4" w:space="0" w:color="8EA9DB"/>
              <w:right w:val="nil"/>
            </w:tcBorders>
            <w:shd w:val="clear" w:color="auto" w:fill="auto"/>
            <w:noWrap/>
            <w:vAlign w:val="bottom"/>
            <w:hideMark/>
          </w:tcPr>
          <w:p w14:paraId="027E5F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514F0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F5EF5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1074</w:t>
            </w:r>
          </w:p>
        </w:tc>
        <w:tc>
          <w:tcPr>
            <w:tcW w:w="631" w:type="dxa"/>
            <w:tcBorders>
              <w:top w:val="single" w:sz="4" w:space="0" w:color="8EA9DB"/>
              <w:left w:val="nil"/>
              <w:bottom w:val="single" w:sz="4" w:space="0" w:color="8EA9DB"/>
              <w:right w:val="nil"/>
            </w:tcBorders>
            <w:shd w:val="clear" w:color="auto" w:fill="auto"/>
            <w:noWrap/>
            <w:vAlign w:val="bottom"/>
            <w:hideMark/>
          </w:tcPr>
          <w:p w14:paraId="08FC16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18669</w:t>
            </w:r>
          </w:p>
        </w:tc>
        <w:tc>
          <w:tcPr>
            <w:tcW w:w="726" w:type="dxa"/>
            <w:tcBorders>
              <w:top w:val="single" w:sz="4" w:space="0" w:color="8EA9DB"/>
              <w:left w:val="nil"/>
              <w:bottom w:val="single" w:sz="4" w:space="0" w:color="8EA9DB"/>
              <w:right w:val="nil"/>
            </w:tcBorders>
            <w:shd w:val="clear" w:color="auto" w:fill="auto"/>
            <w:noWrap/>
            <w:vAlign w:val="bottom"/>
            <w:hideMark/>
          </w:tcPr>
          <w:p w14:paraId="49EF4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w:t>
            </w:r>
          </w:p>
        </w:tc>
        <w:tc>
          <w:tcPr>
            <w:tcW w:w="657" w:type="dxa"/>
            <w:tcBorders>
              <w:top w:val="single" w:sz="4" w:space="0" w:color="8EA9DB"/>
              <w:left w:val="nil"/>
              <w:bottom w:val="single" w:sz="4" w:space="0" w:color="8EA9DB"/>
              <w:right w:val="nil"/>
            </w:tcBorders>
            <w:shd w:val="clear" w:color="auto" w:fill="auto"/>
            <w:noWrap/>
            <w:vAlign w:val="bottom"/>
            <w:hideMark/>
          </w:tcPr>
          <w:p w14:paraId="7B0947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6398</w:t>
            </w:r>
          </w:p>
        </w:tc>
        <w:tc>
          <w:tcPr>
            <w:tcW w:w="726" w:type="dxa"/>
            <w:tcBorders>
              <w:top w:val="single" w:sz="4" w:space="0" w:color="8EA9DB"/>
              <w:left w:val="nil"/>
              <w:bottom w:val="single" w:sz="4" w:space="0" w:color="8EA9DB"/>
              <w:right w:val="nil"/>
            </w:tcBorders>
            <w:shd w:val="clear" w:color="auto" w:fill="auto"/>
            <w:noWrap/>
            <w:vAlign w:val="bottom"/>
            <w:hideMark/>
          </w:tcPr>
          <w:p w14:paraId="2E1710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5E1CE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2C3AA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tcBorders>
              <w:top w:val="single" w:sz="4" w:space="0" w:color="8EA9DB"/>
              <w:left w:val="nil"/>
              <w:bottom w:val="single" w:sz="4" w:space="0" w:color="8EA9DB"/>
              <w:right w:val="nil"/>
            </w:tcBorders>
            <w:shd w:val="clear" w:color="auto" w:fill="auto"/>
            <w:noWrap/>
            <w:vAlign w:val="bottom"/>
            <w:hideMark/>
          </w:tcPr>
          <w:p w14:paraId="275FAC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w:t>
            </w:r>
          </w:p>
        </w:tc>
        <w:tc>
          <w:tcPr>
            <w:tcW w:w="838" w:type="dxa"/>
            <w:tcBorders>
              <w:top w:val="single" w:sz="4" w:space="0" w:color="8EA9DB"/>
              <w:left w:val="nil"/>
              <w:bottom w:val="single" w:sz="4" w:space="0" w:color="8EA9DB"/>
              <w:right w:val="nil"/>
            </w:tcBorders>
            <w:shd w:val="clear" w:color="auto" w:fill="auto"/>
            <w:noWrap/>
            <w:vAlign w:val="bottom"/>
            <w:hideMark/>
          </w:tcPr>
          <w:p w14:paraId="1C70880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w:t>
            </w:r>
          </w:p>
        </w:tc>
        <w:tc>
          <w:tcPr>
            <w:tcW w:w="838" w:type="dxa"/>
            <w:tcBorders>
              <w:top w:val="single" w:sz="4" w:space="0" w:color="8EA9DB"/>
              <w:left w:val="nil"/>
              <w:bottom w:val="single" w:sz="4" w:space="0" w:color="8EA9DB"/>
              <w:right w:val="nil"/>
            </w:tcBorders>
            <w:shd w:val="clear" w:color="auto" w:fill="auto"/>
            <w:noWrap/>
            <w:vAlign w:val="bottom"/>
            <w:hideMark/>
          </w:tcPr>
          <w:p w14:paraId="241E2A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6095</w:t>
            </w:r>
          </w:p>
        </w:tc>
        <w:tc>
          <w:tcPr>
            <w:tcW w:w="838" w:type="dxa"/>
            <w:tcBorders>
              <w:top w:val="single" w:sz="4" w:space="0" w:color="8EA9DB"/>
              <w:left w:val="nil"/>
              <w:bottom w:val="single" w:sz="4" w:space="0" w:color="8EA9DB"/>
              <w:right w:val="nil"/>
            </w:tcBorders>
            <w:shd w:val="clear" w:color="auto" w:fill="auto"/>
            <w:noWrap/>
            <w:vAlign w:val="bottom"/>
            <w:hideMark/>
          </w:tcPr>
          <w:p w14:paraId="3463EE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8B6D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1D62DF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244F8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A3</w:t>
            </w:r>
          </w:p>
        </w:tc>
        <w:tc>
          <w:tcPr>
            <w:tcW w:w="661" w:type="dxa"/>
            <w:tcBorders>
              <w:top w:val="single" w:sz="4" w:space="0" w:color="8EA9DB"/>
              <w:left w:val="nil"/>
              <w:bottom w:val="single" w:sz="4" w:space="0" w:color="8EA9DB"/>
              <w:right w:val="nil"/>
            </w:tcBorders>
            <w:shd w:val="clear" w:color="D9E1F2" w:fill="D9E1F2"/>
            <w:noWrap/>
            <w:vAlign w:val="bottom"/>
            <w:hideMark/>
          </w:tcPr>
          <w:p w14:paraId="1B07F67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w:t>
            </w:r>
            <w:r w:rsidRPr="00557893">
              <w:rPr>
                <w:rFonts w:ascii="Times New Roman" w:eastAsia="Times New Roman" w:hAnsi="Times New Roman" w:cs="Times New Roman"/>
                <w:sz w:val="24"/>
                <w:szCs w:val="24"/>
              </w:rPr>
              <w:lastRenderedPageBreak/>
              <w:t>86</w:t>
            </w:r>
          </w:p>
        </w:tc>
        <w:tc>
          <w:tcPr>
            <w:tcW w:w="801" w:type="dxa"/>
            <w:tcBorders>
              <w:top w:val="single" w:sz="4" w:space="0" w:color="8EA9DB"/>
              <w:left w:val="nil"/>
              <w:bottom w:val="single" w:sz="4" w:space="0" w:color="8EA9DB"/>
              <w:right w:val="nil"/>
            </w:tcBorders>
            <w:shd w:val="clear" w:color="D9E1F2" w:fill="D9E1F2"/>
            <w:noWrap/>
            <w:vAlign w:val="bottom"/>
            <w:hideMark/>
          </w:tcPr>
          <w:p w14:paraId="1B86A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0.465</w:t>
            </w:r>
            <w:r w:rsidRPr="00557893">
              <w:rPr>
                <w:rFonts w:ascii="Times New Roman" w:eastAsia="Times New Roman" w:hAnsi="Times New Roman" w:cs="Times New Roman"/>
                <w:sz w:val="24"/>
                <w:szCs w:val="24"/>
              </w:rPr>
              <w:lastRenderedPageBreak/>
              <w:t>568</w:t>
            </w:r>
          </w:p>
        </w:tc>
        <w:tc>
          <w:tcPr>
            <w:tcW w:w="796" w:type="dxa"/>
            <w:tcBorders>
              <w:top w:val="single" w:sz="4" w:space="0" w:color="8EA9DB"/>
              <w:left w:val="nil"/>
              <w:bottom w:val="single" w:sz="4" w:space="0" w:color="8EA9DB"/>
              <w:right w:val="nil"/>
            </w:tcBorders>
            <w:shd w:val="clear" w:color="D9E1F2" w:fill="D9E1F2"/>
            <w:noWrap/>
            <w:vAlign w:val="bottom"/>
            <w:hideMark/>
          </w:tcPr>
          <w:p w14:paraId="16DC37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951A3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6C00C8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1468</w:t>
            </w:r>
          </w:p>
        </w:tc>
        <w:tc>
          <w:tcPr>
            <w:tcW w:w="631" w:type="dxa"/>
            <w:tcBorders>
              <w:top w:val="single" w:sz="4" w:space="0" w:color="8EA9DB"/>
              <w:left w:val="nil"/>
              <w:bottom w:val="single" w:sz="4" w:space="0" w:color="8EA9DB"/>
              <w:right w:val="nil"/>
            </w:tcBorders>
            <w:shd w:val="clear" w:color="D9E1F2" w:fill="D9E1F2"/>
            <w:noWrap/>
            <w:vAlign w:val="bottom"/>
            <w:hideMark/>
          </w:tcPr>
          <w:p w14:paraId="751B16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225</w:t>
            </w:r>
            <w:r w:rsidRPr="00557893">
              <w:rPr>
                <w:rFonts w:ascii="Times New Roman" w:eastAsia="Times New Roman" w:hAnsi="Times New Roman" w:cs="Times New Roman"/>
                <w:sz w:val="24"/>
                <w:szCs w:val="24"/>
              </w:rPr>
              <w:lastRenderedPageBreak/>
              <w:t>99</w:t>
            </w:r>
          </w:p>
        </w:tc>
        <w:tc>
          <w:tcPr>
            <w:tcW w:w="726" w:type="dxa"/>
            <w:tcBorders>
              <w:top w:val="single" w:sz="4" w:space="0" w:color="8EA9DB"/>
              <w:left w:val="nil"/>
              <w:bottom w:val="single" w:sz="4" w:space="0" w:color="8EA9DB"/>
              <w:right w:val="nil"/>
            </w:tcBorders>
            <w:shd w:val="clear" w:color="D9E1F2" w:fill="D9E1F2"/>
            <w:noWrap/>
            <w:vAlign w:val="bottom"/>
            <w:hideMark/>
          </w:tcPr>
          <w:p w14:paraId="2B3367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161</w:t>
            </w:r>
          </w:p>
        </w:tc>
        <w:tc>
          <w:tcPr>
            <w:tcW w:w="657" w:type="dxa"/>
            <w:tcBorders>
              <w:top w:val="single" w:sz="4" w:space="0" w:color="8EA9DB"/>
              <w:left w:val="nil"/>
              <w:bottom w:val="single" w:sz="4" w:space="0" w:color="8EA9DB"/>
              <w:right w:val="nil"/>
            </w:tcBorders>
            <w:shd w:val="clear" w:color="D9E1F2" w:fill="D9E1F2"/>
            <w:noWrap/>
            <w:vAlign w:val="bottom"/>
            <w:hideMark/>
          </w:tcPr>
          <w:p w14:paraId="6E1C7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780</w:t>
            </w:r>
            <w:r w:rsidRPr="00557893">
              <w:rPr>
                <w:rFonts w:ascii="Times New Roman" w:eastAsia="Times New Roman" w:hAnsi="Times New Roman" w:cs="Times New Roman"/>
                <w:sz w:val="24"/>
                <w:szCs w:val="24"/>
              </w:rPr>
              <w:lastRenderedPageBreak/>
              <w:t>5</w:t>
            </w:r>
          </w:p>
        </w:tc>
        <w:tc>
          <w:tcPr>
            <w:tcW w:w="726" w:type="dxa"/>
            <w:tcBorders>
              <w:top w:val="single" w:sz="4" w:space="0" w:color="8EA9DB"/>
              <w:left w:val="nil"/>
              <w:bottom w:val="single" w:sz="4" w:space="0" w:color="8EA9DB"/>
              <w:right w:val="nil"/>
            </w:tcBorders>
            <w:shd w:val="clear" w:color="D9E1F2" w:fill="D9E1F2"/>
            <w:noWrap/>
            <w:vAlign w:val="bottom"/>
            <w:hideMark/>
          </w:tcPr>
          <w:p w14:paraId="540A0C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08F7E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BEFC8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tcBorders>
              <w:top w:val="single" w:sz="4" w:space="0" w:color="8EA9DB"/>
              <w:left w:val="nil"/>
              <w:bottom w:val="single" w:sz="4" w:space="0" w:color="8EA9DB"/>
              <w:right w:val="nil"/>
            </w:tcBorders>
            <w:shd w:val="clear" w:color="D9E1F2" w:fill="D9E1F2"/>
            <w:noWrap/>
            <w:vAlign w:val="bottom"/>
            <w:hideMark/>
          </w:tcPr>
          <w:p w14:paraId="78EB7CA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302</w:t>
            </w:r>
          </w:p>
        </w:tc>
        <w:tc>
          <w:tcPr>
            <w:tcW w:w="838" w:type="dxa"/>
            <w:tcBorders>
              <w:top w:val="single" w:sz="4" w:space="0" w:color="8EA9DB"/>
              <w:left w:val="nil"/>
              <w:bottom w:val="single" w:sz="4" w:space="0" w:color="8EA9DB"/>
              <w:right w:val="nil"/>
            </w:tcBorders>
            <w:shd w:val="clear" w:color="D9E1F2" w:fill="D9E1F2"/>
            <w:noWrap/>
            <w:vAlign w:val="bottom"/>
            <w:hideMark/>
          </w:tcPr>
          <w:p w14:paraId="7D1964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838" w:type="dxa"/>
            <w:tcBorders>
              <w:top w:val="single" w:sz="4" w:space="0" w:color="8EA9DB"/>
              <w:left w:val="nil"/>
              <w:bottom w:val="single" w:sz="4" w:space="0" w:color="8EA9DB"/>
              <w:right w:val="nil"/>
            </w:tcBorders>
            <w:shd w:val="clear" w:color="D9E1F2" w:fill="D9E1F2"/>
            <w:noWrap/>
            <w:vAlign w:val="bottom"/>
            <w:hideMark/>
          </w:tcPr>
          <w:p w14:paraId="5231D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7409</w:t>
            </w:r>
          </w:p>
        </w:tc>
        <w:tc>
          <w:tcPr>
            <w:tcW w:w="838" w:type="dxa"/>
            <w:tcBorders>
              <w:top w:val="single" w:sz="4" w:space="0" w:color="8EA9DB"/>
              <w:left w:val="nil"/>
              <w:bottom w:val="single" w:sz="4" w:space="0" w:color="8EA9DB"/>
              <w:right w:val="nil"/>
            </w:tcBorders>
            <w:shd w:val="clear" w:color="D9E1F2" w:fill="D9E1F2"/>
            <w:noWrap/>
            <w:vAlign w:val="bottom"/>
            <w:hideMark/>
          </w:tcPr>
          <w:p w14:paraId="5C9079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D90A9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54A7A1C"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30AF56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F2</w:t>
            </w:r>
          </w:p>
        </w:tc>
        <w:tc>
          <w:tcPr>
            <w:tcW w:w="661" w:type="dxa"/>
            <w:tcBorders>
              <w:top w:val="single" w:sz="4" w:space="0" w:color="8EA9DB"/>
              <w:left w:val="nil"/>
              <w:bottom w:val="single" w:sz="4" w:space="0" w:color="8EA9DB"/>
              <w:right w:val="nil"/>
            </w:tcBorders>
            <w:shd w:val="clear" w:color="auto" w:fill="auto"/>
            <w:noWrap/>
            <w:vAlign w:val="bottom"/>
            <w:hideMark/>
          </w:tcPr>
          <w:p w14:paraId="51913F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801" w:type="dxa"/>
            <w:tcBorders>
              <w:top w:val="single" w:sz="4" w:space="0" w:color="8EA9DB"/>
              <w:left w:val="nil"/>
              <w:bottom w:val="single" w:sz="4" w:space="0" w:color="8EA9DB"/>
              <w:right w:val="nil"/>
            </w:tcBorders>
            <w:shd w:val="clear" w:color="auto" w:fill="auto"/>
            <w:noWrap/>
            <w:vAlign w:val="bottom"/>
            <w:hideMark/>
          </w:tcPr>
          <w:p w14:paraId="4C4FF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0.446648</w:t>
            </w:r>
          </w:p>
        </w:tc>
        <w:tc>
          <w:tcPr>
            <w:tcW w:w="796" w:type="dxa"/>
            <w:tcBorders>
              <w:top w:val="single" w:sz="4" w:space="0" w:color="8EA9DB"/>
              <w:left w:val="nil"/>
              <w:bottom w:val="single" w:sz="4" w:space="0" w:color="8EA9DB"/>
              <w:right w:val="nil"/>
            </w:tcBorders>
            <w:shd w:val="clear" w:color="auto" w:fill="auto"/>
            <w:noWrap/>
            <w:vAlign w:val="bottom"/>
            <w:hideMark/>
          </w:tcPr>
          <w:p w14:paraId="328BB7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3502F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E458D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1726</w:t>
            </w:r>
          </w:p>
        </w:tc>
        <w:tc>
          <w:tcPr>
            <w:tcW w:w="631" w:type="dxa"/>
            <w:tcBorders>
              <w:top w:val="single" w:sz="4" w:space="0" w:color="8EA9DB"/>
              <w:left w:val="nil"/>
              <w:bottom w:val="single" w:sz="4" w:space="0" w:color="8EA9DB"/>
              <w:right w:val="nil"/>
            </w:tcBorders>
            <w:shd w:val="clear" w:color="auto" w:fill="auto"/>
            <w:noWrap/>
            <w:vAlign w:val="bottom"/>
            <w:hideMark/>
          </w:tcPr>
          <w:p w14:paraId="5D5E0D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19924</w:t>
            </w:r>
          </w:p>
        </w:tc>
        <w:tc>
          <w:tcPr>
            <w:tcW w:w="726" w:type="dxa"/>
            <w:tcBorders>
              <w:top w:val="single" w:sz="4" w:space="0" w:color="8EA9DB"/>
              <w:left w:val="nil"/>
              <w:bottom w:val="single" w:sz="4" w:space="0" w:color="8EA9DB"/>
              <w:right w:val="nil"/>
            </w:tcBorders>
            <w:shd w:val="clear" w:color="auto" w:fill="auto"/>
            <w:noWrap/>
            <w:vAlign w:val="bottom"/>
            <w:hideMark/>
          </w:tcPr>
          <w:p w14:paraId="7C433B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331</w:t>
            </w:r>
          </w:p>
        </w:tc>
        <w:tc>
          <w:tcPr>
            <w:tcW w:w="657" w:type="dxa"/>
            <w:tcBorders>
              <w:top w:val="single" w:sz="4" w:space="0" w:color="8EA9DB"/>
              <w:left w:val="nil"/>
              <w:bottom w:val="single" w:sz="4" w:space="0" w:color="8EA9DB"/>
              <w:right w:val="nil"/>
            </w:tcBorders>
            <w:shd w:val="clear" w:color="auto" w:fill="auto"/>
            <w:noWrap/>
            <w:vAlign w:val="bottom"/>
            <w:hideMark/>
          </w:tcPr>
          <w:p w14:paraId="3A3C23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6071</w:t>
            </w:r>
          </w:p>
        </w:tc>
        <w:tc>
          <w:tcPr>
            <w:tcW w:w="726" w:type="dxa"/>
            <w:tcBorders>
              <w:top w:val="single" w:sz="4" w:space="0" w:color="8EA9DB"/>
              <w:left w:val="nil"/>
              <w:bottom w:val="single" w:sz="4" w:space="0" w:color="8EA9DB"/>
              <w:right w:val="nil"/>
            </w:tcBorders>
            <w:shd w:val="clear" w:color="auto" w:fill="auto"/>
            <w:noWrap/>
            <w:vAlign w:val="bottom"/>
            <w:hideMark/>
          </w:tcPr>
          <w:p w14:paraId="303298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1FFEB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931C0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tcBorders>
              <w:top w:val="single" w:sz="4" w:space="0" w:color="8EA9DB"/>
              <w:left w:val="nil"/>
              <w:bottom w:val="single" w:sz="4" w:space="0" w:color="8EA9DB"/>
              <w:right w:val="nil"/>
            </w:tcBorders>
            <w:shd w:val="clear" w:color="auto" w:fill="auto"/>
            <w:noWrap/>
            <w:vAlign w:val="bottom"/>
            <w:hideMark/>
          </w:tcPr>
          <w:p w14:paraId="54A2AC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w:t>
            </w:r>
          </w:p>
        </w:tc>
        <w:tc>
          <w:tcPr>
            <w:tcW w:w="838" w:type="dxa"/>
            <w:tcBorders>
              <w:top w:val="single" w:sz="4" w:space="0" w:color="8EA9DB"/>
              <w:left w:val="nil"/>
              <w:bottom w:val="single" w:sz="4" w:space="0" w:color="8EA9DB"/>
              <w:right w:val="nil"/>
            </w:tcBorders>
            <w:shd w:val="clear" w:color="auto" w:fill="auto"/>
            <w:noWrap/>
            <w:vAlign w:val="bottom"/>
            <w:hideMark/>
          </w:tcPr>
          <w:p w14:paraId="7FAFB1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w:t>
            </w:r>
          </w:p>
        </w:tc>
        <w:tc>
          <w:tcPr>
            <w:tcW w:w="838" w:type="dxa"/>
            <w:tcBorders>
              <w:top w:val="single" w:sz="4" w:space="0" w:color="8EA9DB"/>
              <w:left w:val="nil"/>
              <w:bottom w:val="single" w:sz="4" w:space="0" w:color="8EA9DB"/>
              <w:right w:val="nil"/>
            </w:tcBorders>
            <w:shd w:val="clear" w:color="auto" w:fill="auto"/>
            <w:noWrap/>
            <w:vAlign w:val="bottom"/>
            <w:hideMark/>
          </w:tcPr>
          <w:p w14:paraId="124358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5453</w:t>
            </w:r>
          </w:p>
        </w:tc>
        <w:tc>
          <w:tcPr>
            <w:tcW w:w="838" w:type="dxa"/>
            <w:tcBorders>
              <w:top w:val="single" w:sz="4" w:space="0" w:color="8EA9DB"/>
              <w:left w:val="nil"/>
              <w:bottom w:val="single" w:sz="4" w:space="0" w:color="8EA9DB"/>
              <w:right w:val="nil"/>
            </w:tcBorders>
            <w:shd w:val="clear" w:color="auto" w:fill="auto"/>
            <w:noWrap/>
            <w:vAlign w:val="bottom"/>
            <w:hideMark/>
          </w:tcPr>
          <w:p w14:paraId="3CA394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6A87C2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7F02D3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53B73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661" w:type="dxa"/>
            <w:tcBorders>
              <w:top w:val="single" w:sz="4" w:space="0" w:color="8EA9DB"/>
              <w:left w:val="nil"/>
              <w:bottom w:val="single" w:sz="4" w:space="0" w:color="8EA9DB"/>
              <w:right w:val="nil"/>
            </w:tcBorders>
            <w:shd w:val="clear" w:color="D9E1F2" w:fill="D9E1F2"/>
            <w:noWrap/>
            <w:vAlign w:val="bottom"/>
            <w:hideMark/>
          </w:tcPr>
          <w:p w14:paraId="14C5A5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801" w:type="dxa"/>
            <w:tcBorders>
              <w:top w:val="single" w:sz="4" w:space="0" w:color="8EA9DB"/>
              <w:left w:val="nil"/>
              <w:bottom w:val="single" w:sz="4" w:space="0" w:color="8EA9DB"/>
              <w:right w:val="nil"/>
            </w:tcBorders>
            <w:shd w:val="clear" w:color="D9E1F2" w:fill="D9E1F2"/>
            <w:noWrap/>
            <w:vAlign w:val="bottom"/>
            <w:hideMark/>
          </w:tcPr>
          <w:p w14:paraId="7D7A77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0.445763</w:t>
            </w:r>
          </w:p>
        </w:tc>
        <w:tc>
          <w:tcPr>
            <w:tcW w:w="796" w:type="dxa"/>
            <w:tcBorders>
              <w:top w:val="single" w:sz="4" w:space="0" w:color="8EA9DB"/>
              <w:left w:val="nil"/>
              <w:bottom w:val="single" w:sz="4" w:space="0" w:color="8EA9DB"/>
              <w:right w:val="nil"/>
            </w:tcBorders>
            <w:shd w:val="clear" w:color="D9E1F2" w:fill="D9E1F2"/>
            <w:noWrap/>
            <w:vAlign w:val="bottom"/>
            <w:hideMark/>
          </w:tcPr>
          <w:p w14:paraId="5E36B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38F08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1418D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1543</w:t>
            </w:r>
          </w:p>
        </w:tc>
        <w:tc>
          <w:tcPr>
            <w:tcW w:w="631" w:type="dxa"/>
            <w:tcBorders>
              <w:top w:val="single" w:sz="4" w:space="0" w:color="8EA9DB"/>
              <w:left w:val="nil"/>
              <w:bottom w:val="single" w:sz="4" w:space="0" w:color="8EA9DB"/>
              <w:right w:val="nil"/>
            </w:tcBorders>
            <w:shd w:val="clear" w:color="D9E1F2" w:fill="D9E1F2"/>
            <w:noWrap/>
            <w:vAlign w:val="bottom"/>
            <w:hideMark/>
          </w:tcPr>
          <w:p w14:paraId="5AF0FC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18726</w:t>
            </w:r>
          </w:p>
        </w:tc>
        <w:tc>
          <w:tcPr>
            <w:tcW w:w="726" w:type="dxa"/>
            <w:tcBorders>
              <w:top w:val="single" w:sz="4" w:space="0" w:color="8EA9DB"/>
              <w:left w:val="nil"/>
              <w:bottom w:val="single" w:sz="4" w:space="0" w:color="8EA9DB"/>
              <w:right w:val="nil"/>
            </w:tcBorders>
            <w:shd w:val="clear" w:color="D9E1F2" w:fill="D9E1F2"/>
            <w:noWrap/>
            <w:vAlign w:val="bottom"/>
            <w:hideMark/>
          </w:tcPr>
          <w:p w14:paraId="6A11A3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tcBorders>
              <w:top w:val="single" w:sz="4" w:space="0" w:color="8EA9DB"/>
              <w:left w:val="nil"/>
              <w:bottom w:val="single" w:sz="4" w:space="0" w:color="8EA9DB"/>
              <w:right w:val="nil"/>
            </w:tcBorders>
            <w:shd w:val="clear" w:color="D9E1F2" w:fill="D9E1F2"/>
            <w:noWrap/>
            <w:vAlign w:val="bottom"/>
            <w:hideMark/>
          </w:tcPr>
          <w:p w14:paraId="41CB18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5522</w:t>
            </w:r>
          </w:p>
        </w:tc>
        <w:tc>
          <w:tcPr>
            <w:tcW w:w="726" w:type="dxa"/>
            <w:tcBorders>
              <w:top w:val="single" w:sz="4" w:space="0" w:color="8EA9DB"/>
              <w:left w:val="nil"/>
              <w:bottom w:val="single" w:sz="4" w:space="0" w:color="8EA9DB"/>
              <w:right w:val="nil"/>
            </w:tcBorders>
            <w:shd w:val="clear" w:color="D9E1F2" w:fill="D9E1F2"/>
            <w:noWrap/>
            <w:vAlign w:val="bottom"/>
            <w:hideMark/>
          </w:tcPr>
          <w:p w14:paraId="2766EA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24089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0F9E7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w:t>
            </w:r>
          </w:p>
        </w:tc>
        <w:tc>
          <w:tcPr>
            <w:tcW w:w="796" w:type="dxa"/>
            <w:tcBorders>
              <w:top w:val="single" w:sz="4" w:space="0" w:color="8EA9DB"/>
              <w:left w:val="nil"/>
              <w:bottom w:val="single" w:sz="4" w:space="0" w:color="8EA9DB"/>
              <w:right w:val="nil"/>
            </w:tcBorders>
            <w:shd w:val="clear" w:color="D9E1F2" w:fill="D9E1F2"/>
            <w:noWrap/>
            <w:vAlign w:val="bottom"/>
            <w:hideMark/>
          </w:tcPr>
          <w:p w14:paraId="3E24B6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w:t>
            </w:r>
          </w:p>
        </w:tc>
        <w:tc>
          <w:tcPr>
            <w:tcW w:w="838" w:type="dxa"/>
            <w:tcBorders>
              <w:top w:val="single" w:sz="4" w:space="0" w:color="8EA9DB"/>
              <w:left w:val="nil"/>
              <w:bottom w:val="single" w:sz="4" w:space="0" w:color="8EA9DB"/>
              <w:right w:val="nil"/>
            </w:tcBorders>
            <w:shd w:val="clear" w:color="D9E1F2" w:fill="D9E1F2"/>
            <w:noWrap/>
            <w:vAlign w:val="bottom"/>
            <w:hideMark/>
          </w:tcPr>
          <w:p w14:paraId="217575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w:t>
            </w:r>
          </w:p>
        </w:tc>
        <w:tc>
          <w:tcPr>
            <w:tcW w:w="838" w:type="dxa"/>
            <w:tcBorders>
              <w:top w:val="single" w:sz="4" w:space="0" w:color="8EA9DB"/>
              <w:left w:val="nil"/>
              <w:bottom w:val="single" w:sz="4" w:space="0" w:color="8EA9DB"/>
              <w:right w:val="nil"/>
            </w:tcBorders>
            <w:shd w:val="clear" w:color="D9E1F2" w:fill="D9E1F2"/>
            <w:noWrap/>
            <w:vAlign w:val="bottom"/>
            <w:hideMark/>
          </w:tcPr>
          <w:p w14:paraId="322B0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5096</w:t>
            </w:r>
          </w:p>
        </w:tc>
        <w:tc>
          <w:tcPr>
            <w:tcW w:w="838" w:type="dxa"/>
            <w:tcBorders>
              <w:top w:val="single" w:sz="4" w:space="0" w:color="8EA9DB"/>
              <w:left w:val="nil"/>
              <w:bottom w:val="single" w:sz="4" w:space="0" w:color="8EA9DB"/>
              <w:right w:val="nil"/>
            </w:tcBorders>
            <w:shd w:val="clear" w:color="D9E1F2" w:fill="D9E1F2"/>
            <w:noWrap/>
            <w:vAlign w:val="bottom"/>
            <w:hideMark/>
          </w:tcPr>
          <w:p w14:paraId="36F2F6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1E421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00E117"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402E4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661" w:type="dxa"/>
            <w:tcBorders>
              <w:top w:val="single" w:sz="4" w:space="0" w:color="8EA9DB"/>
              <w:left w:val="nil"/>
              <w:bottom w:val="single" w:sz="4" w:space="0" w:color="8EA9DB"/>
              <w:right w:val="nil"/>
            </w:tcBorders>
            <w:shd w:val="clear" w:color="auto" w:fill="auto"/>
            <w:noWrap/>
            <w:vAlign w:val="bottom"/>
            <w:hideMark/>
          </w:tcPr>
          <w:p w14:paraId="5E154B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801" w:type="dxa"/>
            <w:tcBorders>
              <w:top w:val="single" w:sz="4" w:space="0" w:color="8EA9DB"/>
              <w:left w:val="nil"/>
              <w:bottom w:val="single" w:sz="4" w:space="0" w:color="8EA9DB"/>
              <w:right w:val="nil"/>
            </w:tcBorders>
            <w:shd w:val="clear" w:color="auto" w:fill="auto"/>
            <w:noWrap/>
            <w:vAlign w:val="bottom"/>
            <w:hideMark/>
          </w:tcPr>
          <w:p w14:paraId="71FAE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0.436738</w:t>
            </w:r>
          </w:p>
        </w:tc>
        <w:tc>
          <w:tcPr>
            <w:tcW w:w="796" w:type="dxa"/>
            <w:tcBorders>
              <w:top w:val="single" w:sz="4" w:space="0" w:color="8EA9DB"/>
              <w:left w:val="nil"/>
              <w:bottom w:val="single" w:sz="4" w:space="0" w:color="8EA9DB"/>
              <w:right w:val="nil"/>
            </w:tcBorders>
            <w:shd w:val="clear" w:color="auto" w:fill="auto"/>
            <w:noWrap/>
            <w:vAlign w:val="bottom"/>
            <w:hideMark/>
          </w:tcPr>
          <w:p w14:paraId="41EB95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05C53A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A5A8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1118</w:t>
            </w:r>
          </w:p>
        </w:tc>
        <w:tc>
          <w:tcPr>
            <w:tcW w:w="631" w:type="dxa"/>
            <w:tcBorders>
              <w:top w:val="single" w:sz="4" w:space="0" w:color="8EA9DB"/>
              <w:left w:val="nil"/>
              <w:bottom w:val="single" w:sz="4" w:space="0" w:color="8EA9DB"/>
              <w:right w:val="nil"/>
            </w:tcBorders>
            <w:shd w:val="clear" w:color="auto" w:fill="auto"/>
            <w:noWrap/>
            <w:vAlign w:val="bottom"/>
            <w:hideMark/>
          </w:tcPr>
          <w:p w14:paraId="7EDEB6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15390</w:t>
            </w:r>
          </w:p>
        </w:tc>
        <w:tc>
          <w:tcPr>
            <w:tcW w:w="726" w:type="dxa"/>
            <w:tcBorders>
              <w:top w:val="single" w:sz="4" w:space="0" w:color="8EA9DB"/>
              <w:left w:val="nil"/>
              <w:bottom w:val="single" w:sz="4" w:space="0" w:color="8EA9DB"/>
              <w:right w:val="nil"/>
            </w:tcBorders>
            <w:shd w:val="clear" w:color="auto" w:fill="auto"/>
            <w:noWrap/>
            <w:vAlign w:val="bottom"/>
            <w:hideMark/>
          </w:tcPr>
          <w:p w14:paraId="41036D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tcBorders>
              <w:top w:val="single" w:sz="4" w:space="0" w:color="8EA9DB"/>
              <w:left w:val="nil"/>
              <w:bottom w:val="single" w:sz="4" w:space="0" w:color="8EA9DB"/>
              <w:right w:val="nil"/>
            </w:tcBorders>
            <w:shd w:val="clear" w:color="auto" w:fill="auto"/>
            <w:noWrap/>
            <w:vAlign w:val="bottom"/>
            <w:hideMark/>
          </w:tcPr>
          <w:p w14:paraId="3B8BB7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5439</w:t>
            </w:r>
          </w:p>
        </w:tc>
        <w:tc>
          <w:tcPr>
            <w:tcW w:w="726" w:type="dxa"/>
            <w:tcBorders>
              <w:top w:val="single" w:sz="4" w:space="0" w:color="8EA9DB"/>
              <w:left w:val="nil"/>
              <w:bottom w:val="single" w:sz="4" w:space="0" w:color="8EA9DB"/>
              <w:right w:val="nil"/>
            </w:tcBorders>
            <w:shd w:val="clear" w:color="auto" w:fill="auto"/>
            <w:noWrap/>
            <w:vAlign w:val="bottom"/>
            <w:hideMark/>
          </w:tcPr>
          <w:p w14:paraId="7A026C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A0142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D6AA0E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w:t>
            </w:r>
          </w:p>
        </w:tc>
        <w:tc>
          <w:tcPr>
            <w:tcW w:w="796" w:type="dxa"/>
            <w:tcBorders>
              <w:top w:val="single" w:sz="4" w:space="0" w:color="8EA9DB"/>
              <w:left w:val="nil"/>
              <w:bottom w:val="single" w:sz="4" w:space="0" w:color="8EA9DB"/>
              <w:right w:val="nil"/>
            </w:tcBorders>
            <w:shd w:val="clear" w:color="auto" w:fill="auto"/>
            <w:noWrap/>
            <w:vAlign w:val="bottom"/>
            <w:hideMark/>
          </w:tcPr>
          <w:p w14:paraId="6EACBA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w:t>
            </w:r>
          </w:p>
        </w:tc>
        <w:tc>
          <w:tcPr>
            <w:tcW w:w="838" w:type="dxa"/>
            <w:tcBorders>
              <w:top w:val="single" w:sz="4" w:space="0" w:color="8EA9DB"/>
              <w:left w:val="nil"/>
              <w:bottom w:val="single" w:sz="4" w:space="0" w:color="8EA9DB"/>
              <w:right w:val="nil"/>
            </w:tcBorders>
            <w:shd w:val="clear" w:color="auto" w:fill="auto"/>
            <w:noWrap/>
            <w:vAlign w:val="bottom"/>
            <w:hideMark/>
          </w:tcPr>
          <w:p w14:paraId="738928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113</w:t>
            </w:r>
          </w:p>
        </w:tc>
        <w:tc>
          <w:tcPr>
            <w:tcW w:w="838" w:type="dxa"/>
            <w:tcBorders>
              <w:top w:val="single" w:sz="4" w:space="0" w:color="8EA9DB"/>
              <w:left w:val="nil"/>
              <w:bottom w:val="single" w:sz="4" w:space="0" w:color="8EA9DB"/>
              <w:right w:val="nil"/>
            </w:tcBorders>
            <w:shd w:val="clear" w:color="auto" w:fill="auto"/>
            <w:noWrap/>
            <w:vAlign w:val="bottom"/>
            <w:hideMark/>
          </w:tcPr>
          <w:p w14:paraId="6FEBE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5145</w:t>
            </w:r>
          </w:p>
        </w:tc>
        <w:tc>
          <w:tcPr>
            <w:tcW w:w="838" w:type="dxa"/>
            <w:tcBorders>
              <w:top w:val="single" w:sz="4" w:space="0" w:color="8EA9DB"/>
              <w:left w:val="nil"/>
              <w:bottom w:val="single" w:sz="4" w:space="0" w:color="8EA9DB"/>
              <w:right w:val="nil"/>
            </w:tcBorders>
            <w:shd w:val="clear" w:color="auto" w:fill="auto"/>
            <w:noWrap/>
            <w:vAlign w:val="bottom"/>
            <w:hideMark/>
          </w:tcPr>
          <w:p w14:paraId="481CC6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2E7F0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D1BD0B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7C823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661" w:type="dxa"/>
            <w:tcBorders>
              <w:top w:val="single" w:sz="4" w:space="0" w:color="8EA9DB"/>
              <w:left w:val="nil"/>
              <w:bottom w:val="single" w:sz="4" w:space="0" w:color="8EA9DB"/>
              <w:right w:val="nil"/>
            </w:tcBorders>
            <w:shd w:val="clear" w:color="D9E1F2" w:fill="D9E1F2"/>
            <w:noWrap/>
            <w:vAlign w:val="bottom"/>
            <w:hideMark/>
          </w:tcPr>
          <w:p w14:paraId="440F270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801" w:type="dxa"/>
            <w:tcBorders>
              <w:top w:val="single" w:sz="4" w:space="0" w:color="8EA9DB"/>
              <w:left w:val="nil"/>
              <w:bottom w:val="single" w:sz="4" w:space="0" w:color="8EA9DB"/>
              <w:right w:val="nil"/>
            </w:tcBorders>
            <w:shd w:val="clear" w:color="D9E1F2" w:fill="D9E1F2"/>
            <w:noWrap/>
            <w:vAlign w:val="bottom"/>
            <w:hideMark/>
          </w:tcPr>
          <w:p w14:paraId="145A1C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0.422282</w:t>
            </w:r>
          </w:p>
        </w:tc>
        <w:tc>
          <w:tcPr>
            <w:tcW w:w="796" w:type="dxa"/>
            <w:tcBorders>
              <w:top w:val="single" w:sz="4" w:space="0" w:color="8EA9DB"/>
              <w:left w:val="nil"/>
              <w:bottom w:val="single" w:sz="4" w:space="0" w:color="8EA9DB"/>
              <w:right w:val="nil"/>
            </w:tcBorders>
            <w:shd w:val="clear" w:color="D9E1F2" w:fill="D9E1F2"/>
            <w:noWrap/>
            <w:vAlign w:val="bottom"/>
            <w:hideMark/>
          </w:tcPr>
          <w:p w14:paraId="600161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3000BF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7B1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962</w:t>
            </w:r>
          </w:p>
        </w:tc>
        <w:tc>
          <w:tcPr>
            <w:tcW w:w="631" w:type="dxa"/>
            <w:tcBorders>
              <w:top w:val="single" w:sz="4" w:space="0" w:color="8EA9DB"/>
              <w:left w:val="nil"/>
              <w:bottom w:val="single" w:sz="4" w:space="0" w:color="8EA9DB"/>
              <w:right w:val="nil"/>
            </w:tcBorders>
            <w:shd w:val="clear" w:color="D9E1F2" w:fill="D9E1F2"/>
            <w:noWrap/>
            <w:vAlign w:val="bottom"/>
            <w:hideMark/>
          </w:tcPr>
          <w:p w14:paraId="678044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10143</w:t>
            </w:r>
          </w:p>
        </w:tc>
        <w:tc>
          <w:tcPr>
            <w:tcW w:w="726" w:type="dxa"/>
            <w:tcBorders>
              <w:top w:val="single" w:sz="4" w:space="0" w:color="8EA9DB"/>
              <w:left w:val="nil"/>
              <w:bottom w:val="single" w:sz="4" w:space="0" w:color="8EA9DB"/>
              <w:right w:val="nil"/>
            </w:tcBorders>
            <w:shd w:val="clear" w:color="D9E1F2" w:fill="D9E1F2"/>
            <w:noWrap/>
            <w:vAlign w:val="bottom"/>
            <w:hideMark/>
          </w:tcPr>
          <w:p w14:paraId="3EDC7B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230</w:t>
            </w:r>
          </w:p>
        </w:tc>
        <w:tc>
          <w:tcPr>
            <w:tcW w:w="657" w:type="dxa"/>
            <w:tcBorders>
              <w:top w:val="single" w:sz="4" w:space="0" w:color="8EA9DB"/>
              <w:left w:val="nil"/>
              <w:bottom w:val="single" w:sz="4" w:space="0" w:color="8EA9DB"/>
              <w:right w:val="nil"/>
            </w:tcBorders>
            <w:shd w:val="clear" w:color="D9E1F2" w:fill="D9E1F2"/>
            <w:noWrap/>
            <w:vAlign w:val="bottom"/>
            <w:hideMark/>
          </w:tcPr>
          <w:p w14:paraId="2B7281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2865</w:t>
            </w:r>
          </w:p>
        </w:tc>
        <w:tc>
          <w:tcPr>
            <w:tcW w:w="726" w:type="dxa"/>
            <w:tcBorders>
              <w:top w:val="single" w:sz="4" w:space="0" w:color="8EA9DB"/>
              <w:left w:val="nil"/>
              <w:bottom w:val="single" w:sz="4" w:space="0" w:color="8EA9DB"/>
              <w:right w:val="nil"/>
            </w:tcBorders>
            <w:shd w:val="clear" w:color="D9E1F2" w:fill="D9E1F2"/>
            <w:noWrap/>
            <w:vAlign w:val="bottom"/>
            <w:hideMark/>
          </w:tcPr>
          <w:p w14:paraId="62D742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71A9A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2A6A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tcBorders>
              <w:top w:val="single" w:sz="4" w:space="0" w:color="8EA9DB"/>
              <w:left w:val="nil"/>
              <w:bottom w:val="single" w:sz="4" w:space="0" w:color="8EA9DB"/>
              <w:right w:val="nil"/>
            </w:tcBorders>
            <w:shd w:val="clear" w:color="D9E1F2" w:fill="D9E1F2"/>
            <w:noWrap/>
            <w:vAlign w:val="bottom"/>
            <w:hideMark/>
          </w:tcPr>
          <w:p w14:paraId="5FB694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tcBorders>
              <w:top w:val="single" w:sz="4" w:space="0" w:color="8EA9DB"/>
              <w:left w:val="nil"/>
              <w:bottom w:val="single" w:sz="4" w:space="0" w:color="8EA9DB"/>
              <w:right w:val="nil"/>
            </w:tcBorders>
            <w:shd w:val="clear" w:color="D9E1F2" w:fill="D9E1F2"/>
            <w:noWrap/>
            <w:vAlign w:val="bottom"/>
            <w:hideMark/>
          </w:tcPr>
          <w:p w14:paraId="7A5B52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838" w:type="dxa"/>
            <w:tcBorders>
              <w:top w:val="single" w:sz="4" w:space="0" w:color="8EA9DB"/>
              <w:left w:val="nil"/>
              <w:bottom w:val="single" w:sz="4" w:space="0" w:color="8EA9DB"/>
              <w:right w:val="nil"/>
            </w:tcBorders>
            <w:shd w:val="clear" w:color="D9E1F2" w:fill="D9E1F2"/>
            <w:noWrap/>
            <w:vAlign w:val="bottom"/>
            <w:hideMark/>
          </w:tcPr>
          <w:p w14:paraId="1C8C06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2603</w:t>
            </w:r>
          </w:p>
        </w:tc>
        <w:tc>
          <w:tcPr>
            <w:tcW w:w="838" w:type="dxa"/>
            <w:tcBorders>
              <w:top w:val="single" w:sz="4" w:space="0" w:color="8EA9DB"/>
              <w:left w:val="nil"/>
              <w:bottom w:val="single" w:sz="4" w:space="0" w:color="8EA9DB"/>
              <w:right w:val="nil"/>
            </w:tcBorders>
            <w:shd w:val="clear" w:color="D9E1F2" w:fill="D9E1F2"/>
            <w:noWrap/>
            <w:vAlign w:val="bottom"/>
            <w:hideMark/>
          </w:tcPr>
          <w:p w14:paraId="42DDC0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0266C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AAFD26"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F2210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661" w:type="dxa"/>
            <w:tcBorders>
              <w:top w:val="single" w:sz="4" w:space="0" w:color="8EA9DB"/>
              <w:left w:val="nil"/>
              <w:bottom w:val="single" w:sz="4" w:space="0" w:color="8EA9DB"/>
              <w:right w:val="nil"/>
            </w:tcBorders>
            <w:shd w:val="clear" w:color="auto" w:fill="auto"/>
            <w:noWrap/>
            <w:vAlign w:val="bottom"/>
            <w:hideMark/>
          </w:tcPr>
          <w:p w14:paraId="38E8CE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801" w:type="dxa"/>
            <w:tcBorders>
              <w:top w:val="single" w:sz="4" w:space="0" w:color="8EA9DB"/>
              <w:left w:val="nil"/>
              <w:bottom w:val="single" w:sz="4" w:space="0" w:color="8EA9DB"/>
              <w:right w:val="nil"/>
            </w:tcBorders>
            <w:shd w:val="clear" w:color="auto" w:fill="auto"/>
            <w:noWrap/>
            <w:vAlign w:val="bottom"/>
            <w:hideMark/>
          </w:tcPr>
          <w:p w14:paraId="564C5B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0.421512</w:t>
            </w:r>
          </w:p>
        </w:tc>
        <w:tc>
          <w:tcPr>
            <w:tcW w:w="796" w:type="dxa"/>
            <w:tcBorders>
              <w:top w:val="single" w:sz="4" w:space="0" w:color="8EA9DB"/>
              <w:left w:val="nil"/>
              <w:bottom w:val="single" w:sz="4" w:space="0" w:color="8EA9DB"/>
              <w:right w:val="nil"/>
            </w:tcBorders>
            <w:shd w:val="clear" w:color="auto" w:fill="auto"/>
            <w:noWrap/>
            <w:vAlign w:val="bottom"/>
            <w:hideMark/>
          </w:tcPr>
          <w:p w14:paraId="4A5828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330E6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B9F15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1479</w:t>
            </w:r>
          </w:p>
        </w:tc>
        <w:tc>
          <w:tcPr>
            <w:tcW w:w="631" w:type="dxa"/>
            <w:tcBorders>
              <w:top w:val="single" w:sz="4" w:space="0" w:color="8EA9DB"/>
              <w:left w:val="nil"/>
              <w:bottom w:val="single" w:sz="4" w:space="0" w:color="8EA9DB"/>
              <w:right w:val="nil"/>
            </w:tcBorders>
            <w:shd w:val="clear" w:color="auto" w:fill="auto"/>
            <w:noWrap/>
            <w:vAlign w:val="bottom"/>
            <w:hideMark/>
          </w:tcPr>
          <w:p w14:paraId="3103C4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15043</w:t>
            </w:r>
          </w:p>
        </w:tc>
        <w:tc>
          <w:tcPr>
            <w:tcW w:w="726" w:type="dxa"/>
            <w:tcBorders>
              <w:top w:val="single" w:sz="4" w:space="0" w:color="8EA9DB"/>
              <w:left w:val="nil"/>
              <w:bottom w:val="single" w:sz="4" w:space="0" w:color="8EA9DB"/>
              <w:right w:val="nil"/>
            </w:tcBorders>
            <w:shd w:val="clear" w:color="auto" w:fill="auto"/>
            <w:noWrap/>
            <w:vAlign w:val="bottom"/>
            <w:hideMark/>
          </w:tcPr>
          <w:p w14:paraId="78A052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345</w:t>
            </w:r>
          </w:p>
        </w:tc>
        <w:tc>
          <w:tcPr>
            <w:tcW w:w="657" w:type="dxa"/>
            <w:tcBorders>
              <w:top w:val="single" w:sz="4" w:space="0" w:color="8EA9DB"/>
              <w:left w:val="nil"/>
              <w:bottom w:val="single" w:sz="4" w:space="0" w:color="8EA9DB"/>
              <w:right w:val="nil"/>
            </w:tcBorders>
            <w:shd w:val="clear" w:color="auto" w:fill="auto"/>
            <w:noWrap/>
            <w:vAlign w:val="bottom"/>
            <w:hideMark/>
          </w:tcPr>
          <w:p w14:paraId="397EFE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4511</w:t>
            </w:r>
          </w:p>
        </w:tc>
        <w:tc>
          <w:tcPr>
            <w:tcW w:w="726" w:type="dxa"/>
            <w:tcBorders>
              <w:top w:val="single" w:sz="4" w:space="0" w:color="8EA9DB"/>
              <w:left w:val="nil"/>
              <w:bottom w:val="single" w:sz="4" w:space="0" w:color="8EA9DB"/>
              <w:right w:val="nil"/>
            </w:tcBorders>
            <w:shd w:val="clear" w:color="auto" w:fill="auto"/>
            <w:noWrap/>
            <w:vAlign w:val="bottom"/>
            <w:hideMark/>
          </w:tcPr>
          <w:p w14:paraId="580834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DD8CC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11F9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91</w:t>
            </w:r>
          </w:p>
        </w:tc>
        <w:tc>
          <w:tcPr>
            <w:tcW w:w="796" w:type="dxa"/>
            <w:tcBorders>
              <w:top w:val="single" w:sz="4" w:space="0" w:color="8EA9DB"/>
              <w:left w:val="nil"/>
              <w:bottom w:val="single" w:sz="4" w:space="0" w:color="8EA9DB"/>
              <w:right w:val="nil"/>
            </w:tcBorders>
            <w:shd w:val="clear" w:color="auto" w:fill="auto"/>
            <w:noWrap/>
            <w:vAlign w:val="bottom"/>
            <w:hideMark/>
          </w:tcPr>
          <w:p w14:paraId="036D6B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w:t>
            </w:r>
          </w:p>
        </w:tc>
        <w:tc>
          <w:tcPr>
            <w:tcW w:w="838" w:type="dxa"/>
            <w:tcBorders>
              <w:top w:val="single" w:sz="4" w:space="0" w:color="8EA9DB"/>
              <w:left w:val="nil"/>
              <w:bottom w:val="single" w:sz="4" w:space="0" w:color="8EA9DB"/>
              <w:right w:val="nil"/>
            </w:tcBorders>
            <w:shd w:val="clear" w:color="auto" w:fill="auto"/>
            <w:noWrap/>
            <w:vAlign w:val="bottom"/>
            <w:hideMark/>
          </w:tcPr>
          <w:p w14:paraId="17C8E7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w:t>
            </w:r>
          </w:p>
        </w:tc>
        <w:tc>
          <w:tcPr>
            <w:tcW w:w="838" w:type="dxa"/>
            <w:tcBorders>
              <w:top w:val="single" w:sz="4" w:space="0" w:color="8EA9DB"/>
              <w:left w:val="nil"/>
              <w:bottom w:val="single" w:sz="4" w:space="0" w:color="8EA9DB"/>
              <w:right w:val="nil"/>
            </w:tcBorders>
            <w:shd w:val="clear" w:color="auto" w:fill="auto"/>
            <w:noWrap/>
            <w:vAlign w:val="bottom"/>
            <w:hideMark/>
          </w:tcPr>
          <w:p w14:paraId="1153B1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4013</w:t>
            </w:r>
          </w:p>
        </w:tc>
        <w:tc>
          <w:tcPr>
            <w:tcW w:w="838" w:type="dxa"/>
            <w:tcBorders>
              <w:top w:val="single" w:sz="4" w:space="0" w:color="8EA9DB"/>
              <w:left w:val="nil"/>
              <w:bottom w:val="single" w:sz="4" w:space="0" w:color="8EA9DB"/>
              <w:right w:val="nil"/>
            </w:tcBorders>
            <w:shd w:val="clear" w:color="auto" w:fill="auto"/>
            <w:noWrap/>
            <w:vAlign w:val="bottom"/>
            <w:hideMark/>
          </w:tcPr>
          <w:p w14:paraId="52DA44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A8B28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E33853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5BE7F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661" w:type="dxa"/>
            <w:tcBorders>
              <w:top w:val="single" w:sz="4" w:space="0" w:color="8EA9DB"/>
              <w:left w:val="nil"/>
              <w:bottom w:val="single" w:sz="4" w:space="0" w:color="8EA9DB"/>
              <w:right w:val="nil"/>
            </w:tcBorders>
            <w:shd w:val="clear" w:color="D9E1F2" w:fill="D9E1F2"/>
            <w:noWrap/>
            <w:vAlign w:val="bottom"/>
            <w:hideMark/>
          </w:tcPr>
          <w:p w14:paraId="1828BD1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801" w:type="dxa"/>
            <w:tcBorders>
              <w:top w:val="single" w:sz="4" w:space="0" w:color="8EA9DB"/>
              <w:left w:val="nil"/>
              <w:bottom w:val="single" w:sz="4" w:space="0" w:color="8EA9DB"/>
              <w:right w:val="nil"/>
            </w:tcBorders>
            <w:shd w:val="clear" w:color="D9E1F2" w:fill="D9E1F2"/>
            <w:noWrap/>
            <w:vAlign w:val="bottom"/>
            <w:hideMark/>
          </w:tcPr>
          <w:p w14:paraId="6DEC19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0.417573</w:t>
            </w:r>
          </w:p>
        </w:tc>
        <w:tc>
          <w:tcPr>
            <w:tcW w:w="796" w:type="dxa"/>
            <w:tcBorders>
              <w:top w:val="single" w:sz="4" w:space="0" w:color="8EA9DB"/>
              <w:left w:val="nil"/>
              <w:bottom w:val="single" w:sz="4" w:space="0" w:color="8EA9DB"/>
              <w:right w:val="nil"/>
            </w:tcBorders>
            <w:shd w:val="clear" w:color="D9E1F2" w:fill="D9E1F2"/>
            <w:noWrap/>
            <w:vAlign w:val="bottom"/>
            <w:hideMark/>
          </w:tcPr>
          <w:p w14:paraId="15A63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4B83A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A9F5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2038</w:t>
            </w:r>
          </w:p>
        </w:tc>
        <w:tc>
          <w:tcPr>
            <w:tcW w:w="631" w:type="dxa"/>
            <w:tcBorders>
              <w:top w:val="single" w:sz="4" w:space="0" w:color="8EA9DB"/>
              <w:left w:val="nil"/>
              <w:bottom w:val="single" w:sz="4" w:space="0" w:color="8EA9DB"/>
              <w:right w:val="nil"/>
            </w:tcBorders>
            <w:shd w:val="clear" w:color="D9E1F2" w:fill="D9E1F2"/>
            <w:noWrap/>
            <w:vAlign w:val="bottom"/>
            <w:hideMark/>
          </w:tcPr>
          <w:p w14:paraId="5EC93C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19396</w:t>
            </w:r>
          </w:p>
        </w:tc>
        <w:tc>
          <w:tcPr>
            <w:tcW w:w="726" w:type="dxa"/>
            <w:tcBorders>
              <w:top w:val="single" w:sz="4" w:space="0" w:color="8EA9DB"/>
              <w:left w:val="nil"/>
              <w:bottom w:val="single" w:sz="4" w:space="0" w:color="8EA9DB"/>
              <w:right w:val="nil"/>
            </w:tcBorders>
            <w:shd w:val="clear" w:color="D9E1F2" w:fill="D9E1F2"/>
            <w:noWrap/>
            <w:vAlign w:val="bottom"/>
            <w:hideMark/>
          </w:tcPr>
          <w:p w14:paraId="691C92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w:t>
            </w:r>
          </w:p>
        </w:tc>
        <w:tc>
          <w:tcPr>
            <w:tcW w:w="657" w:type="dxa"/>
            <w:tcBorders>
              <w:top w:val="single" w:sz="4" w:space="0" w:color="8EA9DB"/>
              <w:left w:val="nil"/>
              <w:bottom w:val="single" w:sz="4" w:space="0" w:color="8EA9DB"/>
              <w:right w:val="nil"/>
            </w:tcBorders>
            <w:shd w:val="clear" w:color="D9E1F2" w:fill="D9E1F2"/>
            <w:noWrap/>
            <w:vAlign w:val="bottom"/>
            <w:hideMark/>
          </w:tcPr>
          <w:p w14:paraId="081F8C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5872</w:t>
            </w:r>
          </w:p>
        </w:tc>
        <w:tc>
          <w:tcPr>
            <w:tcW w:w="726" w:type="dxa"/>
            <w:tcBorders>
              <w:top w:val="single" w:sz="4" w:space="0" w:color="8EA9DB"/>
              <w:left w:val="nil"/>
              <w:bottom w:val="single" w:sz="4" w:space="0" w:color="8EA9DB"/>
              <w:right w:val="nil"/>
            </w:tcBorders>
            <w:shd w:val="clear" w:color="D9E1F2" w:fill="D9E1F2"/>
            <w:noWrap/>
            <w:vAlign w:val="bottom"/>
            <w:hideMark/>
          </w:tcPr>
          <w:p w14:paraId="3D63BC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63539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2ED7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796" w:type="dxa"/>
            <w:tcBorders>
              <w:top w:val="single" w:sz="4" w:space="0" w:color="8EA9DB"/>
              <w:left w:val="nil"/>
              <w:bottom w:val="single" w:sz="4" w:space="0" w:color="8EA9DB"/>
              <w:right w:val="nil"/>
            </w:tcBorders>
            <w:shd w:val="clear" w:color="D9E1F2" w:fill="D9E1F2"/>
            <w:noWrap/>
            <w:vAlign w:val="bottom"/>
            <w:hideMark/>
          </w:tcPr>
          <w:p w14:paraId="5B0DE9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296</w:t>
            </w:r>
          </w:p>
        </w:tc>
        <w:tc>
          <w:tcPr>
            <w:tcW w:w="838" w:type="dxa"/>
            <w:tcBorders>
              <w:top w:val="single" w:sz="4" w:space="0" w:color="8EA9DB"/>
              <w:left w:val="nil"/>
              <w:bottom w:val="single" w:sz="4" w:space="0" w:color="8EA9DB"/>
              <w:right w:val="nil"/>
            </w:tcBorders>
            <w:shd w:val="clear" w:color="D9E1F2" w:fill="D9E1F2"/>
            <w:noWrap/>
            <w:vAlign w:val="bottom"/>
            <w:hideMark/>
          </w:tcPr>
          <w:p w14:paraId="3FB54D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w:t>
            </w:r>
          </w:p>
        </w:tc>
        <w:tc>
          <w:tcPr>
            <w:tcW w:w="838" w:type="dxa"/>
            <w:tcBorders>
              <w:top w:val="single" w:sz="4" w:space="0" w:color="8EA9DB"/>
              <w:left w:val="nil"/>
              <w:bottom w:val="single" w:sz="4" w:space="0" w:color="8EA9DB"/>
              <w:right w:val="nil"/>
            </w:tcBorders>
            <w:shd w:val="clear" w:color="D9E1F2" w:fill="D9E1F2"/>
            <w:noWrap/>
            <w:vAlign w:val="bottom"/>
            <w:hideMark/>
          </w:tcPr>
          <w:p w14:paraId="297DA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5166</w:t>
            </w:r>
          </w:p>
        </w:tc>
        <w:tc>
          <w:tcPr>
            <w:tcW w:w="838" w:type="dxa"/>
            <w:tcBorders>
              <w:top w:val="single" w:sz="4" w:space="0" w:color="8EA9DB"/>
              <w:left w:val="nil"/>
              <w:bottom w:val="single" w:sz="4" w:space="0" w:color="8EA9DB"/>
              <w:right w:val="nil"/>
            </w:tcBorders>
            <w:shd w:val="clear" w:color="D9E1F2" w:fill="D9E1F2"/>
            <w:noWrap/>
            <w:vAlign w:val="bottom"/>
            <w:hideMark/>
          </w:tcPr>
          <w:p w14:paraId="53DC502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5FC61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64C13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98991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661" w:type="dxa"/>
            <w:tcBorders>
              <w:top w:val="single" w:sz="4" w:space="0" w:color="8EA9DB"/>
              <w:left w:val="nil"/>
              <w:bottom w:val="single" w:sz="4" w:space="0" w:color="8EA9DB"/>
              <w:right w:val="nil"/>
            </w:tcBorders>
            <w:shd w:val="clear" w:color="auto" w:fill="auto"/>
            <w:noWrap/>
            <w:vAlign w:val="bottom"/>
            <w:hideMark/>
          </w:tcPr>
          <w:p w14:paraId="4DAA45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801" w:type="dxa"/>
            <w:tcBorders>
              <w:top w:val="single" w:sz="4" w:space="0" w:color="8EA9DB"/>
              <w:left w:val="nil"/>
              <w:bottom w:val="single" w:sz="4" w:space="0" w:color="8EA9DB"/>
              <w:right w:val="nil"/>
            </w:tcBorders>
            <w:shd w:val="clear" w:color="auto" w:fill="auto"/>
            <w:noWrap/>
            <w:vAlign w:val="bottom"/>
            <w:hideMark/>
          </w:tcPr>
          <w:p w14:paraId="182DA16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0.415046</w:t>
            </w:r>
          </w:p>
        </w:tc>
        <w:tc>
          <w:tcPr>
            <w:tcW w:w="796" w:type="dxa"/>
            <w:tcBorders>
              <w:top w:val="single" w:sz="4" w:space="0" w:color="8EA9DB"/>
              <w:left w:val="nil"/>
              <w:bottom w:val="single" w:sz="4" w:space="0" w:color="8EA9DB"/>
              <w:right w:val="nil"/>
            </w:tcBorders>
            <w:shd w:val="clear" w:color="auto" w:fill="auto"/>
            <w:noWrap/>
            <w:vAlign w:val="bottom"/>
            <w:hideMark/>
          </w:tcPr>
          <w:p w14:paraId="29969B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1DE33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463F94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1100</w:t>
            </w:r>
          </w:p>
        </w:tc>
        <w:tc>
          <w:tcPr>
            <w:tcW w:w="631" w:type="dxa"/>
            <w:tcBorders>
              <w:top w:val="single" w:sz="4" w:space="0" w:color="8EA9DB"/>
              <w:left w:val="nil"/>
              <w:bottom w:val="single" w:sz="4" w:space="0" w:color="8EA9DB"/>
              <w:right w:val="nil"/>
            </w:tcBorders>
            <w:shd w:val="clear" w:color="auto" w:fill="auto"/>
            <w:noWrap/>
            <w:vAlign w:val="bottom"/>
            <w:hideMark/>
          </w:tcPr>
          <w:p w14:paraId="5A5FEC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10380</w:t>
            </w:r>
          </w:p>
        </w:tc>
        <w:tc>
          <w:tcPr>
            <w:tcW w:w="726" w:type="dxa"/>
            <w:tcBorders>
              <w:top w:val="single" w:sz="4" w:space="0" w:color="8EA9DB"/>
              <w:left w:val="nil"/>
              <w:bottom w:val="single" w:sz="4" w:space="0" w:color="8EA9DB"/>
              <w:right w:val="nil"/>
            </w:tcBorders>
            <w:shd w:val="clear" w:color="auto" w:fill="auto"/>
            <w:noWrap/>
            <w:vAlign w:val="bottom"/>
            <w:hideMark/>
          </w:tcPr>
          <w:p w14:paraId="2CFBB3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307</w:t>
            </w:r>
          </w:p>
        </w:tc>
        <w:tc>
          <w:tcPr>
            <w:tcW w:w="657" w:type="dxa"/>
            <w:tcBorders>
              <w:top w:val="single" w:sz="4" w:space="0" w:color="8EA9DB"/>
              <w:left w:val="nil"/>
              <w:bottom w:val="single" w:sz="4" w:space="0" w:color="8EA9DB"/>
              <w:right w:val="nil"/>
            </w:tcBorders>
            <w:shd w:val="clear" w:color="auto" w:fill="auto"/>
            <w:noWrap/>
            <w:vAlign w:val="bottom"/>
            <w:hideMark/>
          </w:tcPr>
          <w:p w14:paraId="4F214D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3283</w:t>
            </w:r>
          </w:p>
        </w:tc>
        <w:tc>
          <w:tcPr>
            <w:tcW w:w="726" w:type="dxa"/>
            <w:tcBorders>
              <w:top w:val="single" w:sz="4" w:space="0" w:color="8EA9DB"/>
              <w:left w:val="nil"/>
              <w:bottom w:val="single" w:sz="4" w:space="0" w:color="8EA9DB"/>
              <w:right w:val="nil"/>
            </w:tcBorders>
            <w:shd w:val="clear" w:color="auto" w:fill="auto"/>
            <w:noWrap/>
            <w:vAlign w:val="bottom"/>
            <w:hideMark/>
          </w:tcPr>
          <w:p w14:paraId="4BACBC9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CCB9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68F2A4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tcBorders>
              <w:top w:val="single" w:sz="4" w:space="0" w:color="8EA9DB"/>
              <w:left w:val="nil"/>
              <w:bottom w:val="single" w:sz="4" w:space="0" w:color="8EA9DB"/>
              <w:right w:val="nil"/>
            </w:tcBorders>
            <w:shd w:val="clear" w:color="auto" w:fill="auto"/>
            <w:noWrap/>
            <w:vAlign w:val="bottom"/>
            <w:hideMark/>
          </w:tcPr>
          <w:p w14:paraId="3F901C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w:t>
            </w:r>
          </w:p>
        </w:tc>
        <w:tc>
          <w:tcPr>
            <w:tcW w:w="838" w:type="dxa"/>
            <w:tcBorders>
              <w:top w:val="single" w:sz="4" w:space="0" w:color="8EA9DB"/>
              <w:left w:val="nil"/>
              <w:bottom w:val="single" w:sz="4" w:space="0" w:color="8EA9DB"/>
              <w:right w:val="nil"/>
            </w:tcBorders>
            <w:shd w:val="clear" w:color="auto" w:fill="auto"/>
            <w:noWrap/>
            <w:vAlign w:val="bottom"/>
            <w:hideMark/>
          </w:tcPr>
          <w:p w14:paraId="16B07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tcBorders>
              <w:top w:val="single" w:sz="4" w:space="0" w:color="8EA9DB"/>
              <w:left w:val="nil"/>
              <w:bottom w:val="single" w:sz="4" w:space="0" w:color="8EA9DB"/>
              <w:right w:val="nil"/>
            </w:tcBorders>
            <w:shd w:val="clear" w:color="auto" w:fill="auto"/>
            <w:noWrap/>
            <w:vAlign w:val="bottom"/>
            <w:hideMark/>
          </w:tcPr>
          <w:p w14:paraId="0A47E8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2903</w:t>
            </w:r>
          </w:p>
        </w:tc>
        <w:tc>
          <w:tcPr>
            <w:tcW w:w="838" w:type="dxa"/>
            <w:tcBorders>
              <w:top w:val="single" w:sz="4" w:space="0" w:color="8EA9DB"/>
              <w:left w:val="nil"/>
              <w:bottom w:val="single" w:sz="4" w:space="0" w:color="8EA9DB"/>
              <w:right w:val="nil"/>
            </w:tcBorders>
            <w:shd w:val="clear" w:color="auto" w:fill="auto"/>
            <w:noWrap/>
            <w:vAlign w:val="bottom"/>
            <w:hideMark/>
          </w:tcPr>
          <w:p w14:paraId="03AE2A5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B9A66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39AEAC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1D5569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C2</w:t>
            </w:r>
          </w:p>
        </w:tc>
        <w:tc>
          <w:tcPr>
            <w:tcW w:w="661" w:type="dxa"/>
            <w:tcBorders>
              <w:top w:val="single" w:sz="4" w:space="0" w:color="8EA9DB"/>
              <w:left w:val="nil"/>
              <w:bottom w:val="single" w:sz="4" w:space="0" w:color="8EA9DB"/>
              <w:right w:val="nil"/>
            </w:tcBorders>
            <w:shd w:val="clear" w:color="D9E1F2" w:fill="D9E1F2"/>
            <w:noWrap/>
            <w:vAlign w:val="bottom"/>
            <w:hideMark/>
          </w:tcPr>
          <w:p w14:paraId="70C2B2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801" w:type="dxa"/>
            <w:tcBorders>
              <w:top w:val="single" w:sz="4" w:space="0" w:color="8EA9DB"/>
              <w:left w:val="nil"/>
              <w:bottom w:val="single" w:sz="4" w:space="0" w:color="8EA9DB"/>
              <w:right w:val="nil"/>
            </w:tcBorders>
            <w:shd w:val="clear" w:color="D9E1F2" w:fill="D9E1F2"/>
            <w:noWrap/>
            <w:vAlign w:val="bottom"/>
            <w:hideMark/>
          </w:tcPr>
          <w:p w14:paraId="7851AC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0.393936</w:t>
            </w:r>
          </w:p>
        </w:tc>
        <w:tc>
          <w:tcPr>
            <w:tcW w:w="796" w:type="dxa"/>
            <w:tcBorders>
              <w:top w:val="single" w:sz="4" w:space="0" w:color="8EA9DB"/>
              <w:left w:val="nil"/>
              <w:bottom w:val="single" w:sz="4" w:space="0" w:color="8EA9DB"/>
              <w:right w:val="nil"/>
            </w:tcBorders>
            <w:shd w:val="clear" w:color="D9E1F2" w:fill="D9E1F2"/>
            <w:noWrap/>
            <w:vAlign w:val="bottom"/>
            <w:hideMark/>
          </w:tcPr>
          <w:p w14:paraId="705A32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F5BC7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EF20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926</w:t>
            </w:r>
          </w:p>
        </w:tc>
        <w:tc>
          <w:tcPr>
            <w:tcW w:w="631" w:type="dxa"/>
            <w:tcBorders>
              <w:top w:val="single" w:sz="4" w:space="0" w:color="8EA9DB"/>
              <w:left w:val="nil"/>
              <w:bottom w:val="single" w:sz="4" w:space="0" w:color="8EA9DB"/>
              <w:right w:val="nil"/>
            </w:tcBorders>
            <w:shd w:val="clear" w:color="D9E1F2" w:fill="D9E1F2"/>
            <w:noWrap/>
            <w:vAlign w:val="bottom"/>
            <w:hideMark/>
          </w:tcPr>
          <w:p w14:paraId="7630E7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12594</w:t>
            </w:r>
          </w:p>
        </w:tc>
        <w:tc>
          <w:tcPr>
            <w:tcW w:w="726" w:type="dxa"/>
            <w:tcBorders>
              <w:top w:val="single" w:sz="4" w:space="0" w:color="8EA9DB"/>
              <w:left w:val="nil"/>
              <w:bottom w:val="single" w:sz="4" w:space="0" w:color="8EA9DB"/>
              <w:right w:val="nil"/>
            </w:tcBorders>
            <w:shd w:val="clear" w:color="D9E1F2" w:fill="D9E1F2"/>
            <w:noWrap/>
            <w:vAlign w:val="bottom"/>
            <w:hideMark/>
          </w:tcPr>
          <w:p w14:paraId="4D39F0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657" w:type="dxa"/>
            <w:tcBorders>
              <w:top w:val="single" w:sz="4" w:space="0" w:color="8EA9DB"/>
              <w:left w:val="nil"/>
              <w:bottom w:val="single" w:sz="4" w:space="0" w:color="8EA9DB"/>
              <w:right w:val="nil"/>
            </w:tcBorders>
            <w:shd w:val="clear" w:color="D9E1F2" w:fill="D9E1F2"/>
            <w:noWrap/>
            <w:vAlign w:val="bottom"/>
            <w:hideMark/>
          </w:tcPr>
          <w:p w14:paraId="42C2B1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3621</w:t>
            </w:r>
          </w:p>
        </w:tc>
        <w:tc>
          <w:tcPr>
            <w:tcW w:w="726" w:type="dxa"/>
            <w:tcBorders>
              <w:top w:val="single" w:sz="4" w:space="0" w:color="8EA9DB"/>
              <w:left w:val="nil"/>
              <w:bottom w:val="single" w:sz="4" w:space="0" w:color="8EA9DB"/>
              <w:right w:val="nil"/>
            </w:tcBorders>
            <w:shd w:val="clear" w:color="D9E1F2" w:fill="D9E1F2"/>
            <w:noWrap/>
            <w:vAlign w:val="bottom"/>
            <w:hideMark/>
          </w:tcPr>
          <w:p w14:paraId="421D64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CB22F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AC5A5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w:t>
            </w:r>
          </w:p>
        </w:tc>
        <w:tc>
          <w:tcPr>
            <w:tcW w:w="796" w:type="dxa"/>
            <w:tcBorders>
              <w:top w:val="single" w:sz="4" w:space="0" w:color="8EA9DB"/>
              <w:left w:val="nil"/>
              <w:bottom w:val="single" w:sz="4" w:space="0" w:color="8EA9DB"/>
              <w:right w:val="nil"/>
            </w:tcBorders>
            <w:shd w:val="clear" w:color="D9E1F2" w:fill="D9E1F2"/>
            <w:noWrap/>
            <w:vAlign w:val="bottom"/>
            <w:hideMark/>
          </w:tcPr>
          <w:p w14:paraId="6B617A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254</w:t>
            </w:r>
          </w:p>
        </w:tc>
        <w:tc>
          <w:tcPr>
            <w:tcW w:w="838" w:type="dxa"/>
            <w:tcBorders>
              <w:top w:val="single" w:sz="4" w:space="0" w:color="8EA9DB"/>
              <w:left w:val="nil"/>
              <w:bottom w:val="single" w:sz="4" w:space="0" w:color="8EA9DB"/>
              <w:right w:val="nil"/>
            </w:tcBorders>
            <w:shd w:val="clear" w:color="D9E1F2" w:fill="D9E1F2"/>
            <w:noWrap/>
            <w:vAlign w:val="bottom"/>
            <w:hideMark/>
          </w:tcPr>
          <w:p w14:paraId="1594B4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w:t>
            </w:r>
          </w:p>
        </w:tc>
        <w:tc>
          <w:tcPr>
            <w:tcW w:w="838" w:type="dxa"/>
            <w:tcBorders>
              <w:top w:val="single" w:sz="4" w:space="0" w:color="8EA9DB"/>
              <w:left w:val="nil"/>
              <w:bottom w:val="single" w:sz="4" w:space="0" w:color="8EA9DB"/>
              <w:right w:val="nil"/>
            </w:tcBorders>
            <w:shd w:val="clear" w:color="D9E1F2" w:fill="D9E1F2"/>
            <w:noWrap/>
            <w:vAlign w:val="bottom"/>
            <w:hideMark/>
          </w:tcPr>
          <w:p w14:paraId="04E2E9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3333</w:t>
            </w:r>
          </w:p>
        </w:tc>
        <w:tc>
          <w:tcPr>
            <w:tcW w:w="838" w:type="dxa"/>
            <w:tcBorders>
              <w:top w:val="single" w:sz="4" w:space="0" w:color="8EA9DB"/>
              <w:left w:val="nil"/>
              <w:bottom w:val="single" w:sz="4" w:space="0" w:color="8EA9DB"/>
              <w:right w:val="nil"/>
            </w:tcBorders>
            <w:shd w:val="clear" w:color="D9E1F2" w:fill="D9E1F2"/>
            <w:noWrap/>
            <w:vAlign w:val="bottom"/>
            <w:hideMark/>
          </w:tcPr>
          <w:p w14:paraId="10151E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1546AE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7C4E69A"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792D2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661" w:type="dxa"/>
            <w:tcBorders>
              <w:top w:val="single" w:sz="4" w:space="0" w:color="8EA9DB"/>
              <w:left w:val="nil"/>
              <w:bottom w:val="single" w:sz="4" w:space="0" w:color="8EA9DB"/>
              <w:right w:val="nil"/>
            </w:tcBorders>
            <w:shd w:val="clear" w:color="auto" w:fill="auto"/>
            <w:noWrap/>
            <w:vAlign w:val="bottom"/>
            <w:hideMark/>
          </w:tcPr>
          <w:p w14:paraId="5516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801" w:type="dxa"/>
            <w:tcBorders>
              <w:top w:val="single" w:sz="4" w:space="0" w:color="8EA9DB"/>
              <w:left w:val="nil"/>
              <w:bottom w:val="single" w:sz="4" w:space="0" w:color="8EA9DB"/>
              <w:right w:val="nil"/>
            </w:tcBorders>
            <w:shd w:val="clear" w:color="auto" w:fill="auto"/>
            <w:noWrap/>
            <w:vAlign w:val="bottom"/>
            <w:hideMark/>
          </w:tcPr>
          <w:p w14:paraId="6E549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0.387055</w:t>
            </w:r>
          </w:p>
        </w:tc>
        <w:tc>
          <w:tcPr>
            <w:tcW w:w="796" w:type="dxa"/>
            <w:tcBorders>
              <w:top w:val="single" w:sz="4" w:space="0" w:color="8EA9DB"/>
              <w:left w:val="nil"/>
              <w:bottom w:val="single" w:sz="4" w:space="0" w:color="8EA9DB"/>
              <w:right w:val="nil"/>
            </w:tcBorders>
            <w:shd w:val="clear" w:color="auto" w:fill="auto"/>
            <w:noWrap/>
            <w:vAlign w:val="bottom"/>
            <w:hideMark/>
          </w:tcPr>
          <w:p w14:paraId="3F0A9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3CE3C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9FDE4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1884</w:t>
            </w:r>
          </w:p>
        </w:tc>
        <w:tc>
          <w:tcPr>
            <w:tcW w:w="631" w:type="dxa"/>
            <w:tcBorders>
              <w:top w:val="single" w:sz="4" w:space="0" w:color="8EA9DB"/>
              <w:left w:val="nil"/>
              <w:bottom w:val="single" w:sz="4" w:space="0" w:color="8EA9DB"/>
              <w:right w:val="nil"/>
            </w:tcBorders>
            <w:shd w:val="clear" w:color="auto" w:fill="auto"/>
            <w:noWrap/>
            <w:vAlign w:val="bottom"/>
            <w:hideMark/>
          </w:tcPr>
          <w:p w14:paraId="4C2C21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726" w:type="dxa"/>
            <w:tcBorders>
              <w:top w:val="single" w:sz="4" w:space="0" w:color="8EA9DB"/>
              <w:left w:val="nil"/>
              <w:bottom w:val="single" w:sz="4" w:space="0" w:color="8EA9DB"/>
              <w:right w:val="nil"/>
            </w:tcBorders>
            <w:shd w:val="clear" w:color="auto" w:fill="auto"/>
            <w:noWrap/>
            <w:vAlign w:val="bottom"/>
            <w:hideMark/>
          </w:tcPr>
          <w:p w14:paraId="5401DF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w:t>
            </w:r>
          </w:p>
        </w:tc>
        <w:tc>
          <w:tcPr>
            <w:tcW w:w="657" w:type="dxa"/>
            <w:tcBorders>
              <w:top w:val="single" w:sz="4" w:space="0" w:color="8EA9DB"/>
              <w:left w:val="nil"/>
              <w:bottom w:val="single" w:sz="4" w:space="0" w:color="8EA9DB"/>
              <w:right w:val="nil"/>
            </w:tcBorders>
            <w:shd w:val="clear" w:color="auto" w:fill="auto"/>
            <w:noWrap/>
            <w:vAlign w:val="bottom"/>
            <w:hideMark/>
          </w:tcPr>
          <w:p w14:paraId="66E004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7126</w:t>
            </w:r>
          </w:p>
        </w:tc>
        <w:tc>
          <w:tcPr>
            <w:tcW w:w="726" w:type="dxa"/>
            <w:tcBorders>
              <w:top w:val="single" w:sz="4" w:space="0" w:color="8EA9DB"/>
              <w:left w:val="nil"/>
              <w:bottom w:val="single" w:sz="4" w:space="0" w:color="8EA9DB"/>
              <w:right w:val="nil"/>
            </w:tcBorders>
            <w:shd w:val="clear" w:color="auto" w:fill="auto"/>
            <w:noWrap/>
            <w:vAlign w:val="bottom"/>
            <w:hideMark/>
          </w:tcPr>
          <w:p w14:paraId="3B0E35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B247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2057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auto" w:fill="auto"/>
            <w:noWrap/>
            <w:vAlign w:val="bottom"/>
            <w:hideMark/>
          </w:tcPr>
          <w:p w14:paraId="1612CC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tcBorders>
              <w:top w:val="single" w:sz="4" w:space="0" w:color="8EA9DB"/>
              <w:left w:val="nil"/>
              <w:bottom w:val="single" w:sz="4" w:space="0" w:color="8EA9DB"/>
              <w:right w:val="nil"/>
            </w:tcBorders>
            <w:shd w:val="clear" w:color="auto" w:fill="auto"/>
            <w:noWrap/>
            <w:vAlign w:val="bottom"/>
            <w:hideMark/>
          </w:tcPr>
          <w:p w14:paraId="6A4BF2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tcBorders>
              <w:top w:val="single" w:sz="4" w:space="0" w:color="8EA9DB"/>
              <w:left w:val="nil"/>
              <w:bottom w:val="single" w:sz="4" w:space="0" w:color="8EA9DB"/>
              <w:right w:val="nil"/>
            </w:tcBorders>
            <w:shd w:val="clear" w:color="auto" w:fill="auto"/>
            <w:noWrap/>
            <w:vAlign w:val="bottom"/>
            <w:hideMark/>
          </w:tcPr>
          <w:p w14:paraId="7EAA47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6807</w:t>
            </w:r>
          </w:p>
        </w:tc>
        <w:tc>
          <w:tcPr>
            <w:tcW w:w="838" w:type="dxa"/>
            <w:tcBorders>
              <w:top w:val="single" w:sz="4" w:space="0" w:color="8EA9DB"/>
              <w:left w:val="nil"/>
              <w:bottom w:val="single" w:sz="4" w:space="0" w:color="8EA9DB"/>
              <w:right w:val="nil"/>
            </w:tcBorders>
            <w:shd w:val="clear" w:color="auto" w:fill="auto"/>
            <w:noWrap/>
            <w:vAlign w:val="bottom"/>
            <w:hideMark/>
          </w:tcPr>
          <w:p w14:paraId="657DDD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8AD9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03B878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7CF5A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G1</w:t>
            </w:r>
          </w:p>
        </w:tc>
        <w:tc>
          <w:tcPr>
            <w:tcW w:w="661" w:type="dxa"/>
            <w:tcBorders>
              <w:top w:val="single" w:sz="4" w:space="0" w:color="8EA9DB"/>
              <w:left w:val="nil"/>
              <w:bottom w:val="single" w:sz="4" w:space="0" w:color="8EA9DB"/>
              <w:right w:val="nil"/>
            </w:tcBorders>
            <w:shd w:val="clear" w:color="D9E1F2" w:fill="D9E1F2"/>
            <w:noWrap/>
            <w:vAlign w:val="bottom"/>
            <w:hideMark/>
          </w:tcPr>
          <w:p w14:paraId="78BF1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801" w:type="dxa"/>
            <w:tcBorders>
              <w:top w:val="single" w:sz="4" w:space="0" w:color="8EA9DB"/>
              <w:left w:val="nil"/>
              <w:bottom w:val="single" w:sz="4" w:space="0" w:color="8EA9DB"/>
              <w:right w:val="nil"/>
            </w:tcBorders>
            <w:shd w:val="clear" w:color="D9E1F2" w:fill="D9E1F2"/>
            <w:noWrap/>
            <w:vAlign w:val="bottom"/>
            <w:hideMark/>
          </w:tcPr>
          <w:p w14:paraId="5650F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0.374418</w:t>
            </w:r>
          </w:p>
        </w:tc>
        <w:tc>
          <w:tcPr>
            <w:tcW w:w="796" w:type="dxa"/>
            <w:tcBorders>
              <w:top w:val="single" w:sz="4" w:space="0" w:color="8EA9DB"/>
              <w:left w:val="nil"/>
              <w:bottom w:val="single" w:sz="4" w:space="0" w:color="8EA9DB"/>
              <w:right w:val="nil"/>
            </w:tcBorders>
            <w:shd w:val="clear" w:color="D9E1F2" w:fill="D9E1F2"/>
            <w:noWrap/>
            <w:vAlign w:val="bottom"/>
            <w:hideMark/>
          </w:tcPr>
          <w:p w14:paraId="7C75B3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A6E88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D7BF83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tcBorders>
              <w:top w:val="single" w:sz="4" w:space="0" w:color="8EA9DB"/>
              <w:left w:val="nil"/>
              <w:bottom w:val="single" w:sz="4" w:space="0" w:color="8EA9DB"/>
              <w:right w:val="nil"/>
            </w:tcBorders>
            <w:shd w:val="clear" w:color="D9E1F2" w:fill="D9E1F2"/>
            <w:noWrap/>
            <w:vAlign w:val="bottom"/>
            <w:hideMark/>
          </w:tcPr>
          <w:p w14:paraId="67EEB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19485</w:t>
            </w:r>
          </w:p>
        </w:tc>
        <w:tc>
          <w:tcPr>
            <w:tcW w:w="726" w:type="dxa"/>
            <w:tcBorders>
              <w:top w:val="single" w:sz="4" w:space="0" w:color="8EA9DB"/>
              <w:left w:val="nil"/>
              <w:bottom w:val="single" w:sz="4" w:space="0" w:color="8EA9DB"/>
              <w:right w:val="nil"/>
            </w:tcBorders>
            <w:shd w:val="clear" w:color="D9E1F2" w:fill="D9E1F2"/>
            <w:noWrap/>
            <w:vAlign w:val="bottom"/>
            <w:hideMark/>
          </w:tcPr>
          <w:p w14:paraId="4C480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w:t>
            </w:r>
          </w:p>
        </w:tc>
        <w:tc>
          <w:tcPr>
            <w:tcW w:w="657" w:type="dxa"/>
            <w:tcBorders>
              <w:top w:val="single" w:sz="4" w:space="0" w:color="8EA9DB"/>
              <w:left w:val="nil"/>
              <w:bottom w:val="single" w:sz="4" w:space="0" w:color="8EA9DB"/>
              <w:right w:val="nil"/>
            </w:tcBorders>
            <w:shd w:val="clear" w:color="D9E1F2" w:fill="D9E1F2"/>
            <w:noWrap/>
            <w:vAlign w:val="bottom"/>
            <w:hideMark/>
          </w:tcPr>
          <w:p w14:paraId="038D28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6310</w:t>
            </w:r>
          </w:p>
        </w:tc>
        <w:tc>
          <w:tcPr>
            <w:tcW w:w="726" w:type="dxa"/>
            <w:tcBorders>
              <w:top w:val="single" w:sz="4" w:space="0" w:color="8EA9DB"/>
              <w:left w:val="nil"/>
              <w:bottom w:val="single" w:sz="4" w:space="0" w:color="8EA9DB"/>
              <w:right w:val="nil"/>
            </w:tcBorders>
            <w:shd w:val="clear" w:color="D9E1F2" w:fill="D9E1F2"/>
            <w:noWrap/>
            <w:vAlign w:val="bottom"/>
            <w:hideMark/>
          </w:tcPr>
          <w:p w14:paraId="59491E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52E99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7BA07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83</w:t>
            </w:r>
          </w:p>
        </w:tc>
        <w:tc>
          <w:tcPr>
            <w:tcW w:w="796" w:type="dxa"/>
            <w:tcBorders>
              <w:top w:val="single" w:sz="4" w:space="0" w:color="8EA9DB"/>
              <w:left w:val="nil"/>
              <w:bottom w:val="single" w:sz="4" w:space="0" w:color="8EA9DB"/>
              <w:right w:val="nil"/>
            </w:tcBorders>
            <w:shd w:val="clear" w:color="D9E1F2" w:fill="D9E1F2"/>
            <w:noWrap/>
            <w:vAlign w:val="bottom"/>
            <w:hideMark/>
          </w:tcPr>
          <w:p w14:paraId="46C7AF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tcBorders>
              <w:top w:val="single" w:sz="4" w:space="0" w:color="8EA9DB"/>
              <w:left w:val="nil"/>
              <w:bottom w:val="single" w:sz="4" w:space="0" w:color="8EA9DB"/>
              <w:right w:val="nil"/>
            </w:tcBorders>
            <w:shd w:val="clear" w:color="D9E1F2" w:fill="D9E1F2"/>
            <w:noWrap/>
            <w:vAlign w:val="bottom"/>
            <w:hideMark/>
          </w:tcPr>
          <w:p w14:paraId="759869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132</w:t>
            </w:r>
          </w:p>
        </w:tc>
        <w:tc>
          <w:tcPr>
            <w:tcW w:w="838" w:type="dxa"/>
            <w:tcBorders>
              <w:top w:val="single" w:sz="4" w:space="0" w:color="8EA9DB"/>
              <w:left w:val="nil"/>
              <w:bottom w:val="single" w:sz="4" w:space="0" w:color="8EA9DB"/>
              <w:right w:val="nil"/>
            </w:tcBorders>
            <w:shd w:val="clear" w:color="D9E1F2" w:fill="D9E1F2"/>
            <w:noWrap/>
            <w:vAlign w:val="bottom"/>
            <w:hideMark/>
          </w:tcPr>
          <w:p w14:paraId="731536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5911</w:t>
            </w:r>
          </w:p>
        </w:tc>
        <w:tc>
          <w:tcPr>
            <w:tcW w:w="838" w:type="dxa"/>
            <w:tcBorders>
              <w:top w:val="single" w:sz="4" w:space="0" w:color="8EA9DB"/>
              <w:left w:val="nil"/>
              <w:bottom w:val="single" w:sz="4" w:space="0" w:color="8EA9DB"/>
              <w:right w:val="nil"/>
            </w:tcBorders>
            <w:shd w:val="clear" w:color="D9E1F2" w:fill="D9E1F2"/>
            <w:noWrap/>
            <w:vAlign w:val="bottom"/>
            <w:hideMark/>
          </w:tcPr>
          <w:p w14:paraId="0FD90A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147DFC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3E2756"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46CBAC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661" w:type="dxa"/>
            <w:tcBorders>
              <w:top w:val="single" w:sz="4" w:space="0" w:color="8EA9DB"/>
              <w:left w:val="nil"/>
              <w:bottom w:val="single" w:sz="4" w:space="0" w:color="8EA9DB"/>
              <w:right w:val="nil"/>
            </w:tcBorders>
            <w:shd w:val="clear" w:color="auto" w:fill="auto"/>
            <w:noWrap/>
            <w:vAlign w:val="bottom"/>
            <w:hideMark/>
          </w:tcPr>
          <w:p w14:paraId="0EB4BF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801" w:type="dxa"/>
            <w:tcBorders>
              <w:top w:val="single" w:sz="4" w:space="0" w:color="8EA9DB"/>
              <w:left w:val="nil"/>
              <w:bottom w:val="single" w:sz="4" w:space="0" w:color="8EA9DB"/>
              <w:right w:val="nil"/>
            </w:tcBorders>
            <w:shd w:val="clear" w:color="auto" w:fill="auto"/>
            <w:noWrap/>
            <w:vAlign w:val="bottom"/>
            <w:hideMark/>
          </w:tcPr>
          <w:p w14:paraId="471EE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0.37201</w:t>
            </w:r>
          </w:p>
        </w:tc>
        <w:tc>
          <w:tcPr>
            <w:tcW w:w="796" w:type="dxa"/>
            <w:tcBorders>
              <w:top w:val="single" w:sz="4" w:space="0" w:color="8EA9DB"/>
              <w:left w:val="nil"/>
              <w:bottom w:val="single" w:sz="4" w:space="0" w:color="8EA9DB"/>
              <w:right w:val="nil"/>
            </w:tcBorders>
            <w:shd w:val="clear" w:color="auto" w:fill="auto"/>
            <w:noWrap/>
            <w:vAlign w:val="bottom"/>
            <w:hideMark/>
          </w:tcPr>
          <w:p w14:paraId="075908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7DAC90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0364F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1849</w:t>
            </w:r>
          </w:p>
        </w:tc>
        <w:tc>
          <w:tcPr>
            <w:tcW w:w="631" w:type="dxa"/>
            <w:tcBorders>
              <w:top w:val="single" w:sz="4" w:space="0" w:color="8EA9DB"/>
              <w:left w:val="nil"/>
              <w:bottom w:val="single" w:sz="4" w:space="0" w:color="8EA9DB"/>
              <w:right w:val="nil"/>
            </w:tcBorders>
            <w:shd w:val="clear" w:color="auto" w:fill="auto"/>
            <w:noWrap/>
            <w:vAlign w:val="bottom"/>
            <w:hideMark/>
          </w:tcPr>
          <w:p w14:paraId="1E8768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19766</w:t>
            </w:r>
          </w:p>
        </w:tc>
        <w:tc>
          <w:tcPr>
            <w:tcW w:w="726" w:type="dxa"/>
            <w:tcBorders>
              <w:top w:val="single" w:sz="4" w:space="0" w:color="8EA9DB"/>
              <w:left w:val="nil"/>
              <w:bottom w:val="single" w:sz="4" w:space="0" w:color="8EA9DB"/>
              <w:right w:val="nil"/>
            </w:tcBorders>
            <w:shd w:val="clear" w:color="auto" w:fill="auto"/>
            <w:noWrap/>
            <w:vAlign w:val="bottom"/>
            <w:hideMark/>
          </w:tcPr>
          <w:p w14:paraId="4BADCA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369</w:t>
            </w:r>
          </w:p>
        </w:tc>
        <w:tc>
          <w:tcPr>
            <w:tcW w:w="657" w:type="dxa"/>
            <w:tcBorders>
              <w:top w:val="single" w:sz="4" w:space="0" w:color="8EA9DB"/>
              <w:left w:val="nil"/>
              <w:bottom w:val="single" w:sz="4" w:space="0" w:color="8EA9DB"/>
              <w:right w:val="nil"/>
            </w:tcBorders>
            <w:shd w:val="clear" w:color="auto" w:fill="auto"/>
            <w:noWrap/>
            <w:vAlign w:val="bottom"/>
            <w:hideMark/>
          </w:tcPr>
          <w:p w14:paraId="6533E1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6473</w:t>
            </w:r>
          </w:p>
        </w:tc>
        <w:tc>
          <w:tcPr>
            <w:tcW w:w="726" w:type="dxa"/>
            <w:tcBorders>
              <w:top w:val="single" w:sz="4" w:space="0" w:color="8EA9DB"/>
              <w:left w:val="nil"/>
              <w:bottom w:val="single" w:sz="4" w:space="0" w:color="8EA9DB"/>
              <w:right w:val="nil"/>
            </w:tcBorders>
            <w:shd w:val="clear" w:color="auto" w:fill="auto"/>
            <w:noWrap/>
            <w:vAlign w:val="bottom"/>
            <w:hideMark/>
          </w:tcPr>
          <w:p w14:paraId="124E4CC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60E33A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83864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w:t>
            </w:r>
          </w:p>
        </w:tc>
        <w:tc>
          <w:tcPr>
            <w:tcW w:w="796" w:type="dxa"/>
            <w:tcBorders>
              <w:top w:val="single" w:sz="4" w:space="0" w:color="8EA9DB"/>
              <w:left w:val="nil"/>
              <w:bottom w:val="single" w:sz="4" w:space="0" w:color="8EA9DB"/>
              <w:right w:val="nil"/>
            </w:tcBorders>
            <w:shd w:val="clear" w:color="auto" w:fill="auto"/>
            <w:noWrap/>
            <w:vAlign w:val="bottom"/>
            <w:hideMark/>
          </w:tcPr>
          <w:p w14:paraId="76658B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838" w:type="dxa"/>
            <w:tcBorders>
              <w:top w:val="single" w:sz="4" w:space="0" w:color="8EA9DB"/>
              <w:left w:val="nil"/>
              <w:bottom w:val="single" w:sz="4" w:space="0" w:color="8EA9DB"/>
              <w:right w:val="nil"/>
            </w:tcBorders>
            <w:shd w:val="clear" w:color="auto" w:fill="auto"/>
            <w:noWrap/>
            <w:vAlign w:val="bottom"/>
            <w:hideMark/>
          </w:tcPr>
          <w:p w14:paraId="30AA19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141</w:t>
            </w:r>
          </w:p>
        </w:tc>
        <w:tc>
          <w:tcPr>
            <w:tcW w:w="838" w:type="dxa"/>
            <w:tcBorders>
              <w:top w:val="single" w:sz="4" w:space="0" w:color="8EA9DB"/>
              <w:left w:val="nil"/>
              <w:bottom w:val="single" w:sz="4" w:space="0" w:color="8EA9DB"/>
              <w:right w:val="nil"/>
            </w:tcBorders>
            <w:shd w:val="clear" w:color="auto" w:fill="auto"/>
            <w:noWrap/>
            <w:vAlign w:val="bottom"/>
            <w:hideMark/>
          </w:tcPr>
          <w:p w14:paraId="08A0E2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6012</w:t>
            </w:r>
          </w:p>
        </w:tc>
        <w:tc>
          <w:tcPr>
            <w:tcW w:w="838" w:type="dxa"/>
            <w:tcBorders>
              <w:top w:val="single" w:sz="4" w:space="0" w:color="8EA9DB"/>
              <w:left w:val="nil"/>
              <w:bottom w:val="single" w:sz="4" w:space="0" w:color="8EA9DB"/>
              <w:right w:val="nil"/>
            </w:tcBorders>
            <w:shd w:val="clear" w:color="auto" w:fill="auto"/>
            <w:noWrap/>
            <w:vAlign w:val="bottom"/>
            <w:hideMark/>
          </w:tcPr>
          <w:p w14:paraId="1F21C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6E4286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1F44EF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077B2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E7</w:t>
            </w:r>
          </w:p>
        </w:tc>
        <w:tc>
          <w:tcPr>
            <w:tcW w:w="661" w:type="dxa"/>
            <w:tcBorders>
              <w:top w:val="single" w:sz="4" w:space="0" w:color="8EA9DB"/>
              <w:left w:val="nil"/>
              <w:bottom w:val="single" w:sz="4" w:space="0" w:color="8EA9DB"/>
              <w:right w:val="nil"/>
            </w:tcBorders>
            <w:shd w:val="clear" w:color="D9E1F2" w:fill="D9E1F2"/>
            <w:noWrap/>
            <w:vAlign w:val="bottom"/>
            <w:hideMark/>
          </w:tcPr>
          <w:p w14:paraId="7B051B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801" w:type="dxa"/>
            <w:tcBorders>
              <w:top w:val="single" w:sz="4" w:space="0" w:color="8EA9DB"/>
              <w:left w:val="nil"/>
              <w:bottom w:val="single" w:sz="4" w:space="0" w:color="8EA9DB"/>
              <w:right w:val="nil"/>
            </w:tcBorders>
            <w:shd w:val="clear" w:color="D9E1F2" w:fill="D9E1F2"/>
            <w:noWrap/>
            <w:vAlign w:val="bottom"/>
            <w:hideMark/>
          </w:tcPr>
          <w:p w14:paraId="0E0C1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0.366482</w:t>
            </w:r>
          </w:p>
        </w:tc>
        <w:tc>
          <w:tcPr>
            <w:tcW w:w="796" w:type="dxa"/>
            <w:tcBorders>
              <w:top w:val="single" w:sz="4" w:space="0" w:color="8EA9DB"/>
              <w:left w:val="nil"/>
              <w:bottom w:val="single" w:sz="4" w:space="0" w:color="8EA9DB"/>
              <w:right w:val="nil"/>
            </w:tcBorders>
            <w:shd w:val="clear" w:color="D9E1F2" w:fill="D9E1F2"/>
            <w:noWrap/>
            <w:vAlign w:val="bottom"/>
            <w:hideMark/>
          </w:tcPr>
          <w:p w14:paraId="01B3D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BE1BE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E5685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1389</w:t>
            </w:r>
          </w:p>
        </w:tc>
        <w:tc>
          <w:tcPr>
            <w:tcW w:w="631" w:type="dxa"/>
            <w:tcBorders>
              <w:top w:val="single" w:sz="4" w:space="0" w:color="8EA9DB"/>
              <w:left w:val="nil"/>
              <w:bottom w:val="single" w:sz="4" w:space="0" w:color="8EA9DB"/>
              <w:right w:val="nil"/>
            </w:tcBorders>
            <w:shd w:val="clear" w:color="D9E1F2" w:fill="D9E1F2"/>
            <w:noWrap/>
            <w:vAlign w:val="bottom"/>
            <w:hideMark/>
          </w:tcPr>
          <w:p w14:paraId="6845B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19392</w:t>
            </w:r>
          </w:p>
        </w:tc>
        <w:tc>
          <w:tcPr>
            <w:tcW w:w="726" w:type="dxa"/>
            <w:tcBorders>
              <w:top w:val="single" w:sz="4" w:space="0" w:color="8EA9DB"/>
              <w:left w:val="nil"/>
              <w:bottom w:val="single" w:sz="4" w:space="0" w:color="8EA9DB"/>
              <w:right w:val="nil"/>
            </w:tcBorders>
            <w:shd w:val="clear" w:color="D9E1F2" w:fill="D9E1F2"/>
            <w:noWrap/>
            <w:vAlign w:val="bottom"/>
            <w:hideMark/>
          </w:tcPr>
          <w:p w14:paraId="56205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w:t>
            </w:r>
          </w:p>
        </w:tc>
        <w:tc>
          <w:tcPr>
            <w:tcW w:w="657" w:type="dxa"/>
            <w:tcBorders>
              <w:top w:val="single" w:sz="4" w:space="0" w:color="8EA9DB"/>
              <w:left w:val="nil"/>
              <w:bottom w:val="single" w:sz="4" w:space="0" w:color="8EA9DB"/>
              <w:right w:val="nil"/>
            </w:tcBorders>
            <w:shd w:val="clear" w:color="D9E1F2" w:fill="D9E1F2"/>
            <w:noWrap/>
            <w:vAlign w:val="bottom"/>
            <w:hideMark/>
          </w:tcPr>
          <w:p w14:paraId="3296F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6380</w:t>
            </w:r>
          </w:p>
        </w:tc>
        <w:tc>
          <w:tcPr>
            <w:tcW w:w="726" w:type="dxa"/>
            <w:tcBorders>
              <w:top w:val="single" w:sz="4" w:space="0" w:color="8EA9DB"/>
              <w:left w:val="nil"/>
              <w:bottom w:val="single" w:sz="4" w:space="0" w:color="8EA9DB"/>
              <w:right w:val="nil"/>
            </w:tcBorders>
            <w:shd w:val="clear" w:color="D9E1F2" w:fill="D9E1F2"/>
            <w:noWrap/>
            <w:vAlign w:val="bottom"/>
            <w:hideMark/>
          </w:tcPr>
          <w:p w14:paraId="64F728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8EA6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46E50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D9E1F2" w:fill="D9E1F2"/>
            <w:noWrap/>
            <w:vAlign w:val="bottom"/>
            <w:hideMark/>
          </w:tcPr>
          <w:p w14:paraId="270B4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221</w:t>
            </w:r>
          </w:p>
        </w:tc>
        <w:tc>
          <w:tcPr>
            <w:tcW w:w="838" w:type="dxa"/>
            <w:tcBorders>
              <w:top w:val="single" w:sz="4" w:space="0" w:color="8EA9DB"/>
              <w:left w:val="nil"/>
              <w:bottom w:val="single" w:sz="4" w:space="0" w:color="8EA9DB"/>
              <w:right w:val="nil"/>
            </w:tcBorders>
            <w:shd w:val="clear" w:color="D9E1F2" w:fill="D9E1F2"/>
            <w:noWrap/>
            <w:vAlign w:val="bottom"/>
            <w:hideMark/>
          </w:tcPr>
          <w:p w14:paraId="779007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6B7BF4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6104</w:t>
            </w:r>
          </w:p>
        </w:tc>
        <w:tc>
          <w:tcPr>
            <w:tcW w:w="838" w:type="dxa"/>
            <w:tcBorders>
              <w:top w:val="single" w:sz="4" w:space="0" w:color="8EA9DB"/>
              <w:left w:val="nil"/>
              <w:bottom w:val="single" w:sz="4" w:space="0" w:color="8EA9DB"/>
              <w:right w:val="nil"/>
            </w:tcBorders>
            <w:shd w:val="clear" w:color="D9E1F2" w:fill="D9E1F2"/>
            <w:noWrap/>
            <w:vAlign w:val="bottom"/>
            <w:hideMark/>
          </w:tcPr>
          <w:p w14:paraId="0D4E1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0793F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C44D390"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486C1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G8</w:t>
            </w:r>
          </w:p>
        </w:tc>
        <w:tc>
          <w:tcPr>
            <w:tcW w:w="661" w:type="dxa"/>
            <w:tcBorders>
              <w:top w:val="single" w:sz="4" w:space="0" w:color="8EA9DB"/>
              <w:left w:val="nil"/>
              <w:bottom w:val="single" w:sz="4" w:space="0" w:color="8EA9DB"/>
              <w:right w:val="nil"/>
            </w:tcBorders>
            <w:shd w:val="clear" w:color="auto" w:fill="auto"/>
            <w:noWrap/>
            <w:vAlign w:val="bottom"/>
            <w:hideMark/>
          </w:tcPr>
          <w:p w14:paraId="60B3C5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801" w:type="dxa"/>
            <w:tcBorders>
              <w:top w:val="single" w:sz="4" w:space="0" w:color="8EA9DB"/>
              <w:left w:val="nil"/>
              <w:bottom w:val="single" w:sz="4" w:space="0" w:color="8EA9DB"/>
              <w:right w:val="nil"/>
            </w:tcBorders>
            <w:shd w:val="clear" w:color="auto" w:fill="auto"/>
            <w:noWrap/>
            <w:vAlign w:val="bottom"/>
            <w:hideMark/>
          </w:tcPr>
          <w:p w14:paraId="6B9A6DA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0.360336</w:t>
            </w:r>
          </w:p>
        </w:tc>
        <w:tc>
          <w:tcPr>
            <w:tcW w:w="796" w:type="dxa"/>
            <w:tcBorders>
              <w:top w:val="single" w:sz="4" w:space="0" w:color="8EA9DB"/>
              <w:left w:val="nil"/>
              <w:bottom w:val="single" w:sz="4" w:space="0" w:color="8EA9DB"/>
              <w:right w:val="nil"/>
            </w:tcBorders>
            <w:shd w:val="clear" w:color="auto" w:fill="auto"/>
            <w:noWrap/>
            <w:vAlign w:val="bottom"/>
            <w:hideMark/>
          </w:tcPr>
          <w:p w14:paraId="1E6D0D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89BDD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E7B66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1563</w:t>
            </w:r>
          </w:p>
        </w:tc>
        <w:tc>
          <w:tcPr>
            <w:tcW w:w="631" w:type="dxa"/>
            <w:tcBorders>
              <w:top w:val="single" w:sz="4" w:space="0" w:color="8EA9DB"/>
              <w:left w:val="nil"/>
              <w:bottom w:val="single" w:sz="4" w:space="0" w:color="8EA9DB"/>
              <w:right w:val="nil"/>
            </w:tcBorders>
            <w:shd w:val="clear" w:color="auto" w:fill="auto"/>
            <w:noWrap/>
            <w:vAlign w:val="bottom"/>
            <w:hideMark/>
          </w:tcPr>
          <w:p w14:paraId="0F0AD5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20507</w:t>
            </w:r>
          </w:p>
        </w:tc>
        <w:tc>
          <w:tcPr>
            <w:tcW w:w="726" w:type="dxa"/>
            <w:tcBorders>
              <w:top w:val="single" w:sz="4" w:space="0" w:color="8EA9DB"/>
              <w:left w:val="nil"/>
              <w:bottom w:val="single" w:sz="4" w:space="0" w:color="8EA9DB"/>
              <w:right w:val="nil"/>
            </w:tcBorders>
            <w:shd w:val="clear" w:color="auto" w:fill="auto"/>
            <w:noWrap/>
            <w:vAlign w:val="bottom"/>
            <w:hideMark/>
          </w:tcPr>
          <w:p w14:paraId="2DB678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w:t>
            </w:r>
          </w:p>
        </w:tc>
        <w:tc>
          <w:tcPr>
            <w:tcW w:w="657" w:type="dxa"/>
            <w:tcBorders>
              <w:top w:val="single" w:sz="4" w:space="0" w:color="8EA9DB"/>
              <w:left w:val="nil"/>
              <w:bottom w:val="single" w:sz="4" w:space="0" w:color="8EA9DB"/>
              <w:right w:val="nil"/>
            </w:tcBorders>
            <w:shd w:val="clear" w:color="auto" w:fill="auto"/>
            <w:noWrap/>
            <w:vAlign w:val="bottom"/>
            <w:hideMark/>
          </w:tcPr>
          <w:p w14:paraId="4C4B9C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6195</w:t>
            </w:r>
          </w:p>
        </w:tc>
        <w:tc>
          <w:tcPr>
            <w:tcW w:w="726" w:type="dxa"/>
            <w:tcBorders>
              <w:top w:val="single" w:sz="4" w:space="0" w:color="8EA9DB"/>
              <w:left w:val="nil"/>
              <w:bottom w:val="single" w:sz="4" w:space="0" w:color="8EA9DB"/>
              <w:right w:val="nil"/>
            </w:tcBorders>
            <w:shd w:val="clear" w:color="auto" w:fill="auto"/>
            <w:noWrap/>
            <w:vAlign w:val="bottom"/>
            <w:hideMark/>
          </w:tcPr>
          <w:p w14:paraId="0BC3D0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21C27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D25D1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tcBorders>
              <w:top w:val="single" w:sz="4" w:space="0" w:color="8EA9DB"/>
              <w:left w:val="nil"/>
              <w:bottom w:val="single" w:sz="4" w:space="0" w:color="8EA9DB"/>
              <w:right w:val="nil"/>
            </w:tcBorders>
            <w:shd w:val="clear" w:color="auto" w:fill="auto"/>
            <w:noWrap/>
            <w:vAlign w:val="bottom"/>
            <w:hideMark/>
          </w:tcPr>
          <w:p w14:paraId="6ED358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auto" w:fill="auto"/>
            <w:noWrap/>
            <w:vAlign w:val="bottom"/>
            <w:hideMark/>
          </w:tcPr>
          <w:p w14:paraId="3CEC0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w:t>
            </w:r>
          </w:p>
        </w:tc>
        <w:tc>
          <w:tcPr>
            <w:tcW w:w="838" w:type="dxa"/>
            <w:tcBorders>
              <w:top w:val="single" w:sz="4" w:space="0" w:color="8EA9DB"/>
              <w:left w:val="nil"/>
              <w:bottom w:val="single" w:sz="4" w:space="0" w:color="8EA9DB"/>
              <w:right w:val="nil"/>
            </w:tcBorders>
            <w:shd w:val="clear" w:color="auto" w:fill="auto"/>
            <w:noWrap/>
            <w:vAlign w:val="bottom"/>
            <w:hideMark/>
          </w:tcPr>
          <w:p w14:paraId="47139D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5979</w:t>
            </w:r>
          </w:p>
        </w:tc>
        <w:tc>
          <w:tcPr>
            <w:tcW w:w="838" w:type="dxa"/>
            <w:tcBorders>
              <w:top w:val="single" w:sz="4" w:space="0" w:color="8EA9DB"/>
              <w:left w:val="nil"/>
              <w:bottom w:val="single" w:sz="4" w:space="0" w:color="8EA9DB"/>
              <w:right w:val="nil"/>
            </w:tcBorders>
            <w:shd w:val="clear" w:color="auto" w:fill="auto"/>
            <w:noWrap/>
            <w:vAlign w:val="bottom"/>
            <w:hideMark/>
          </w:tcPr>
          <w:p w14:paraId="569C1D8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3E2569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E2766A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774F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661" w:type="dxa"/>
            <w:tcBorders>
              <w:top w:val="single" w:sz="4" w:space="0" w:color="8EA9DB"/>
              <w:left w:val="nil"/>
              <w:bottom w:val="single" w:sz="4" w:space="0" w:color="8EA9DB"/>
              <w:right w:val="nil"/>
            </w:tcBorders>
            <w:shd w:val="clear" w:color="D9E1F2" w:fill="D9E1F2"/>
            <w:noWrap/>
            <w:vAlign w:val="bottom"/>
            <w:hideMark/>
          </w:tcPr>
          <w:p w14:paraId="1E43F2A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801" w:type="dxa"/>
            <w:tcBorders>
              <w:top w:val="single" w:sz="4" w:space="0" w:color="8EA9DB"/>
              <w:left w:val="nil"/>
              <w:bottom w:val="single" w:sz="4" w:space="0" w:color="8EA9DB"/>
              <w:right w:val="nil"/>
            </w:tcBorders>
            <w:shd w:val="clear" w:color="D9E1F2" w:fill="D9E1F2"/>
            <w:noWrap/>
            <w:vAlign w:val="bottom"/>
            <w:hideMark/>
          </w:tcPr>
          <w:p w14:paraId="2FC18D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0.359788</w:t>
            </w:r>
          </w:p>
        </w:tc>
        <w:tc>
          <w:tcPr>
            <w:tcW w:w="796" w:type="dxa"/>
            <w:tcBorders>
              <w:top w:val="single" w:sz="4" w:space="0" w:color="8EA9DB"/>
              <w:left w:val="nil"/>
              <w:bottom w:val="single" w:sz="4" w:space="0" w:color="8EA9DB"/>
              <w:right w:val="nil"/>
            </w:tcBorders>
            <w:shd w:val="clear" w:color="D9E1F2" w:fill="D9E1F2"/>
            <w:noWrap/>
            <w:vAlign w:val="bottom"/>
            <w:hideMark/>
          </w:tcPr>
          <w:p w14:paraId="2F519E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94A26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CC2AE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1221</w:t>
            </w:r>
          </w:p>
        </w:tc>
        <w:tc>
          <w:tcPr>
            <w:tcW w:w="631" w:type="dxa"/>
            <w:tcBorders>
              <w:top w:val="single" w:sz="4" w:space="0" w:color="8EA9DB"/>
              <w:left w:val="nil"/>
              <w:bottom w:val="single" w:sz="4" w:space="0" w:color="8EA9DB"/>
              <w:right w:val="nil"/>
            </w:tcBorders>
            <w:shd w:val="clear" w:color="D9E1F2" w:fill="D9E1F2"/>
            <w:noWrap/>
            <w:vAlign w:val="bottom"/>
            <w:hideMark/>
          </w:tcPr>
          <w:p w14:paraId="33BD99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14714</w:t>
            </w:r>
          </w:p>
        </w:tc>
        <w:tc>
          <w:tcPr>
            <w:tcW w:w="726" w:type="dxa"/>
            <w:tcBorders>
              <w:top w:val="single" w:sz="4" w:space="0" w:color="8EA9DB"/>
              <w:left w:val="nil"/>
              <w:bottom w:val="single" w:sz="4" w:space="0" w:color="8EA9DB"/>
              <w:right w:val="nil"/>
            </w:tcBorders>
            <w:shd w:val="clear" w:color="D9E1F2" w:fill="D9E1F2"/>
            <w:noWrap/>
            <w:vAlign w:val="bottom"/>
            <w:hideMark/>
          </w:tcPr>
          <w:p w14:paraId="0BB5E64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224</w:t>
            </w:r>
          </w:p>
        </w:tc>
        <w:tc>
          <w:tcPr>
            <w:tcW w:w="657" w:type="dxa"/>
            <w:tcBorders>
              <w:top w:val="single" w:sz="4" w:space="0" w:color="8EA9DB"/>
              <w:left w:val="nil"/>
              <w:bottom w:val="single" w:sz="4" w:space="0" w:color="8EA9DB"/>
              <w:right w:val="nil"/>
            </w:tcBorders>
            <w:shd w:val="clear" w:color="D9E1F2" w:fill="D9E1F2"/>
            <w:noWrap/>
            <w:vAlign w:val="bottom"/>
            <w:hideMark/>
          </w:tcPr>
          <w:p w14:paraId="5C508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4897</w:t>
            </w:r>
          </w:p>
        </w:tc>
        <w:tc>
          <w:tcPr>
            <w:tcW w:w="726" w:type="dxa"/>
            <w:tcBorders>
              <w:top w:val="single" w:sz="4" w:space="0" w:color="8EA9DB"/>
              <w:left w:val="nil"/>
              <w:bottom w:val="single" w:sz="4" w:space="0" w:color="8EA9DB"/>
              <w:right w:val="nil"/>
            </w:tcBorders>
            <w:shd w:val="clear" w:color="D9E1F2" w:fill="D9E1F2"/>
            <w:noWrap/>
            <w:vAlign w:val="bottom"/>
            <w:hideMark/>
          </w:tcPr>
          <w:p w14:paraId="1753C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051DE6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73181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w:t>
            </w:r>
          </w:p>
        </w:tc>
        <w:tc>
          <w:tcPr>
            <w:tcW w:w="796" w:type="dxa"/>
            <w:tcBorders>
              <w:top w:val="single" w:sz="4" w:space="0" w:color="8EA9DB"/>
              <w:left w:val="nil"/>
              <w:bottom w:val="single" w:sz="4" w:space="0" w:color="8EA9DB"/>
              <w:right w:val="nil"/>
            </w:tcBorders>
            <w:shd w:val="clear" w:color="D9E1F2" w:fill="D9E1F2"/>
            <w:noWrap/>
            <w:vAlign w:val="bottom"/>
            <w:hideMark/>
          </w:tcPr>
          <w:p w14:paraId="713906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201</w:t>
            </w:r>
          </w:p>
        </w:tc>
        <w:tc>
          <w:tcPr>
            <w:tcW w:w="838" w:type="dxa"/>
            <w:tcBorders>
              <w:top w:val="single" w:sz="4" w:space="0" w:color="8EA9DB"/>
              <w:left w:val="nil"/>
              <w:bottom w:val="single" w:sz="4" w:space="0" w:color="8EA9DB"/>
              <w:right w:val="nil"/>
            </w:tcBorders>
            <w:shd w:val="clear" w:color="D9E1F2" w:fill="D9E1F2"/>
            <w:noWrap/>
            <w:vAlign w:val="bottom"/>
            <w:hideMark/>
          </w:tcPr>
          <w:p w14:paraId="33AC5C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w:t>
            </w:r>
          </w:p>
        </w:tc>
        <w:tc>
          <w:tcPr>
            <w:tcW w:w="838" w:type="dxa"/>
            <w:tcBorders>
              <w:top w:val="single" w:sz="4" w:space="0" w:color="8EA9DB"/>
              <w:left w:val="nil"/>
              <w:bottom w:val="single" w:sz="4" w:space="0" w:color="8EA9DB"/>
              <w:right w:val="nil"/>
            </w:tcBorders>
            <w:shd w:val="clear" w:color="D9E1F2" w:fill="D9E1F2"/>
            <w:noWrap/>
            <w:vAlign w:val="bottom"/>
            <w:hideMark/>
          </w:tcPr>
          <w:p w14:paraId="7661BB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4608</w:t>
            </w:r>
          </w:p>
        </w:tc>
        <w:tc>
          <w:tcPr>
            <w:tcW w:w="838" w:type="dxa"/>
            <w:tcBorders>
              <w:top w:val="single" w:sz="4" w:space="0" w:color="8EA9DB"/>
              <w:left w:val="nil"/>
              <w:bottom w:val="single" w:sz="4" w:space="0" w:color="8EA9DB"/>
              <w:right w:val="nil"/>
            </w:tcBorders>
            <w:shd w:val="clear" w:color="D9E1F2" w:fill="D9E1F2"/>
            <w:noWrap/>
            <w:vAlign w:val="bottom"/>
            <w:hideMark/>
          </w:tcPr>
          <w:p w14:paraId="1E64EB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0B656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0A640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89A56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G2</w:t>
            </w:r>
          </w:p>
        </w:tc>
        <w:tc>
          <w:tcPr>
            <w:tcW w:w="661" w:type="dxa"/>
            <w:tcBorders>
              <w:top w:val="single" w:sz="4" w:space="0" w:color="8EA9DB"/>
              <w:left w:val="nil"/>
              <w:bottom w:val="single" w:sz="4" w:space="0" w:color="8EA9DB"/>
              <w:right w:val="nil"/>
            </w:tcBorders>
            <w:shd w:val="clear" w:color="auto" w:fill="auto"/>
            <w:noWrap/>
            <w:vAlign w:val="bottom"/>
            <w:hideMark/>
          </w:tcPr>
          <w:p w14:paraId="73EFC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801" w:type="dxa"/>
            <w:tcBorders>
              <w:top w:val="single" w:sz="4" w:space="0" w:color="8EA9DB"/>
              <w:left w:val="nil"/>
              <w:bottom w:val="single" w:sz="4" w:space="0" w:color="8EA9DB"/>
              <w:right w:val="nil"/>
            </w:tcBorders>
            <w:shd w:val="clear" w:color="auto" w:fill="auto"/>
            <w:noWrap/>
            <w:vAlign w:val="bottom"/>
            <w:hideMark/>
          </w:tcPr>
          <w:p w14:paraId="51FE17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0.359001</w:t>
            </w:r>
          </w:p>
        </w:tc>
        <w:tc>
          <w:tcPr>
            <w:tcW w:w="796" w:type="dxa"/>
            <w:tcBorders>
              <w:top w:val="single" w:sz="4" w:space="0" w:color="8EA9DB"/>
              <w:left w:val="nil"/>
              <w:bottom w:val="single" w:sz="4" w:space="0" w:color="8EA9DB"/>
              <w:right w:val="nil"/>
            </w:tcBorders>
            <w:shd w:val="clear" w:color="auto" w:fill="auto"/>
            <w:noWrap/>
            <w:vAlign w:val="bottom"/>
            <w:hideMark/>
          </w:tcPr>
          <w:p w14:paraId="1BD4A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9073A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354DE1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1765</w:t>
            </w:r>
          </w:p>
        </w:tc>
        <w:tc>
          <w:tcPr>
            <w:tcW w:w="631" w:type="dxa"/>
            <w:tcBorders>
              <w:top w:val="single" w:sz="4" w:space="0" w:color="8EA9DB"/>
              <w:left w:val="nil"/>
              <w:bottom w:val="single" w:sz="4" w:space="0" w:color="8EA9DB"/>
              <w:right w:val="nil"/>
            </w:tcBorders>
            <w:shd w:val="clear" w:color="auto" w:fill="auto"/>
            <w:noWrap/>
            <w:vAlign w:val="bottom"/>
            <w:hideMark/>
          </w:tcPr>
          <w:p w14:paraId="07D399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18164</w:t>
            </w:r>
          </w:p>
        </w:tc>
        <w:tc>
          <w:tcPr>
            <w:tcW w:w="726" w:type="dxa"/>
            <w:tcBorders>
              <w:top w:val="single" w:sz="4" w:space="0" w:color="8EA9DB"/>
              <w:left w:val="nil"/>
              <w:bottom w:val="single" w:sz="4" w:space="0" w:color="8EA9DB"/>
              <w:right w:val="nil"/>
            </w:tcBorders>
            <w:shd w:val="clear" w:color="auto" w:fill="auto"/>
            <w:noWrap/>
            <w:vAlign w:val="bottom"/>
            <w:hideMark/>
          </w:tcPr>
          <w:p w14:paraId="5BA9EA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352</w:t>
            </w:r>
          </w:p>
        </w:tc>
        <w:tc>
          <w:tcPr>
            <w:tcW w:w="657" w:type="dxa"/>
            <w:tcBorders>
              <w:top w:val="single" w:sz="4" w:space="0" w:color="8EA9DB"/>
              <w:left w:val="nil"/>
              <w:bottom w:val="single" w:sz="4" w:space="0" w:color="8EA9DB"/>
              <w:right w:val="nil"/>
            </w:tcBorders>
            <w:shd w:val="clear" w:color="auto" w:fill="auto"/>
            <w:noWrap/>
            <w:vAlign w:val="bottom"/>
            <w:hideMark/>
          </w:tcPr>
          <w:p w14:paraId="20A3DAE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5585</w:t>
            </w:r>
          </w:p>
        </w:tc>
        <w:tc>
          <w:tcPr>
            <w:tcW w:w="726" w:type="dxa"/>
            <w:tcBorders>
              <w:top w:val="single" w:sz="4" w:space="0" w:color="8EA9DB"/>
              <w:left w:val="nil"/>
              <w:bottom w:val="single" w:sz="4" w:space="0" w:color="8EA9DB"/>
              <w:right w:val="nil"/>
            </w:tcBorders>
            <w:shd w:val="clear" w:color="auto" w:fill="auto"/>
            <w:noWrap/>
            <w:vAlign w:val="bottom"/>
            <w:hideMark/>
          </w:tcPr>
          <w:p w14:paraId="4910C5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36B13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DDB7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w:t>
            </w:r>
          </w:p>
        </w:tc>
        <w:tc>
          <w:tcPr>
            <w:tcW w:w="796" w:type="dxa"/>
            <w:tcBorders>
              <w:top w:val="single" w:sz="4" w:space="0" w:color="8EA9DB"/>
              <w:left w:val="nil"/>
              <w:bottom w:val="single" w:sz="4" w:space="0" w:color="8EA9DB"/>
              <w:right w:val="nil"/>
            </w:tcBorders>
            <w:shd w:val="clear" w:color="auto" w:fill="auto"/>
            <w:noWrap/>
            <w:vAlign w:val="bottom"/>
            <w:hideMark/>
          </w:tcPr>
          <w:p w14:paraId="47D791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w:t>
            </w:r>
          </w:p>
        </w:tc>
        <w:tc>
          <w:tcPr>
            <w:tcW w:w="838" w:type="dxa"/>
            <w:tcBorders>
              <w:top w:val="single" w:sz="4" w:space="0" w:color="8EA9DB"/>
              <w:left w:val="nil"/>
              <w:bottom w:val="single" w:sz="4" w:space="0" w:color="8EA9DB"/>
              <w:right w:val="nil"/>
            </w:tcBorders>
            <w:shd w:val="clear" w:color="auto" w:fill="auto"/>
            <w:noWrap/>
            <w:vAlign w:val="bottom"/>
            <w:hideMark/>
          </w:tcPr>
          <w:p w14:paraId="34070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tcBorders>
              <w:top w:val="single" w:sz="4" w:space="0" w:color="8EA9DB"/>
              <w:left w:val="nil"/>
              <w:bottom w:val="single" w:sz="4" w:space="0" w:color="8EA9DB"/>
              <w:right w:val="nil"/>
            </w:tcBorders>
            <w:shd w:val="clear" w:color="auto" w:fill="auto"/>
            <w:noWrap/>
            <w:vAlign w:val="bottom"/>
            <w:hideMark/>
          </w:tcPr>
          <w:p w14:paraId="0CE374F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5008</w:t>
            </w:r>
          </w:p>
        </w:tc>
        <w:tc>
          <w:tcPr>
            <w:tcW w:w="838" w:type="dxa"/>
            <w:tcBorders>
              <w:top w:val="single" w:sz="4" w:space="0" w:color="8EA9DB"/>
              <w:left w:val="nil"/>
              <w:bottom w:val="single" w:sz="4" w:space="0" w:color="8EA9DB"/>
              <w:right w:val="nil"/>
            </w:tcBorders>
            <w:shd w:val="clear" w:color="auto" w:fill="auto"/>
            <w:noWrap/>
            <w:vAlign w:val="bottom"/>
            <w:hideMark/>
          </w:tcPr>
          <w:p w14:paraId="0D0AE5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603C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7D8ED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EAD46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661" w:type="dxa"/>
            <w:tcBorders>
              <w:top w:val="single" w:sz="4" w:space="0" w:color="8EA9DB"/>
              <w:left w:val="nil"/>
              <w:bottom w:val="single" w:sz="4" w:space="0" w:color="8EA9DB"/>
              <w:right w:val="nil"/>
            </w:tcBorders>
            <w:shd w:val="clear" w:color="D9E1F2" w:fill="D9E1F2"/>
            <w:noWrap/>
            <w:vAlign w:val="bottom"/>
            <w:hideMark/>
          </w:tcPr>
          <w:p w14:paraId="087584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801" w:type="dxa"/>
            <w:tcBorders>
              <w:top w:val="single" w:sz="4" w:space="0" w:color="8EA9DB"/>
              <w:left w:val="nil"/>
              <w:bottom w:val="single" w:sz="4" w:space="0" w:color="8EA9DB"/>
              <w:right w:val="nil"/>
            </w:tcBorders>
            <w:shd w:val="clear" w:color="D9E1F2" w:fill="D9E1F2"/>
            <w:noWrap/>
            <w:vAlign w:val="bottom"/>
            <w:hideMark/>
          </w:tcPr>
          <w:p w14:paraId="1F6ABA9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0.357613</w:t>
            </w:r>
          </w:p>
        </w:tc>
        <w:tc>
          <w:tcPr>
            <w:tcW w:w="796" w:type="dxa"/>
            <w:tcBorders>
              <w:top w:val="single" w:sz="4" w:space="0" w:color="8EA9DB"/>
              <w:left w:val="nil"/>
              <w:bottom w:val="single" w:sz="4" w:space="0" w:color="8EA9DB"/>
              <w:right w:val="nil"/>
            </w:tcBorders>
            <w:shd w:val="clear" w:color="D9E1F2" w:fill="D9E1F2"/>
            <w:noWrap/>
            <w:vAlign w:val="bottom"/>
            <w:hideMark/>
          </w:tcPr>
          <w:p w14:paraId="5C85E50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7AF84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38D18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2883</w:t>
            </w:r>
          </w:p>
        </w:tc>
        <w:tc>
          <w:tcPr>
            <w:tcW w:w="631" w:type="dxa"/>
            <w:tcBorders>
              <w:top w:val="single" w:sz="4" w:space="0" w:color="8EA9DB"/>
              <w:left w:val="nil"/>
              <w:bottom w:val="single" w:sz="4" w:space="0" w:color="8EA9DB"/>
              <w:right w:val="nil"/>
            </w:tcBorders>
            <w:shd w:val="clear" w:color="D9E1F2" w:fill="D9E1F2"/>
            <w:noWrap/>
            <w:vAlign w:val="bottom"/>
            <w:hideMark/>
          </w:tcPr>
          <w:p w14:paraId="170404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32578</w:t>
            </w:r>
          </w:p>
        </w:tc>
        <w:tc>
          <w:tcPr>
            <w:tcW w:w="726" w:type="dxa"/>
            <w:tcBorders>
              <w:top w:val="single" w:sz="4" w:space="0" w:color="8EA9DB"/>
              <w:left w:val="nil"/>
              <w:bottom w:val="single" w:sz="4" w:space="0" w:color="8EA9DB"/>
              <w:right w:val="nil"/>
            </w:tcBorders>
            <w:shd w:val="clear" w:color="D9E1F2" w:fill="D9E1F2"/>
            <w:noWrap/>
            <w:vAlign w:val="bottom"/>
            <w:hideMark/>
          </w:tcPr>
          <w:p w14:paraId="102C14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555</w:t>
            </w:r>
          </w:p>
        </w:tc>
        <w:tc>
          <w:tcPr>
            <w:tcW w:w="657" w:type="dxa"/>
            <w:tcBorders>
              <w:top w:val="single" w:sz="4" w:space="0" w:color="8EA9DB"/>
              <w:left w:val="nil"/>
              <w:bottom w:val="single" w:sz="4" w:space="0" w:color="8EA9DB"/>
              <w:right w:val="nil"/>
            </w:tcBorders>
            <w:shd w:val="clear" w:color="D9E1F2" w:fill="D9E1F2"/>
            <w:noWrap/>
            <w:vAlign w:val="bottom"/>
            <w:hideMark/>
          </w:tcPr>
          <w:p w14:paraId="0613F4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7858</w:t>
            </w:r>
          </w:p>
        </w:tc>
        <w:tc>
          <w:tcPr>
            <w:tcW w:w="726" w:type="dxa"/>
            <w:tcBorders>
              <w:top w:val="single" w:sz="4" w:space="0" w:color="8EA9DB"/>
              <w:left w:val="nil"/>
              <w:bottom w:val="single" w:sz="4" w:space="0" w:color="8EA9DB"/>
              <w:right w:val="nil"/>
            </w:tcBorders>
            <w:shd w:val="clear" w:color="D9E1F2" w:fill="D9E1F2"/>
            <w:noWrap/>
            <w:vAlign w:val="bottom"/>
            <w:hideMark/>
          </w:tcPr>
          <w:p w14:paraId="469EE3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588C43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17F37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w:t>
            </w:r>
          </w:p>
        </w:tc>
        <w:tc>
          <w:tcPr>
            <w:tcW w:w="796" w:type="dxa"/>
            <w:tcBorders>
              <w:top w:val="single" w:sz="4" w:space="0" w:color="8EA9DB"/>
              <w:left w:val="nil"/>
              <w:bottom w:val="single" w:sz="4" w:space="0" w:color="8EA9DB"/>
              <w:right w:val="nil"/>
            </w:tcBorders>
            <w:shd w:val="clear" w:color="D9E1F2" w:fill="D9E1F2"/>
            <w:noWrap/>
            <w:vAlign w:val="bottom"/>
            <w:hideMark/>
          </w:tcPr>
          <w:p w14:paraId="718428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541</w:t>
            </w:r>
          </w:p>
        </w:tc>
        <w:tc>
          <w:tcPr>
            <w:tcW w:w="838" w:type="dxa"/>
            <w:tcBorders>
              <w:top w:val="single" w:sz="4" w:space="0" w:color="8EA9DB"/>
              <w:left w:val="nil"/>
              <w:bottom w:val="single" w:sz="4" w:space="0" w:color="8EA9DB"/>
              <w:right w:val="nil"/>
            </w:tcBorders>
            <w:shd w:val="clear" w:color="D9E1F2" w:fill="D9E1F2"/>
            <w:noWrap/>
            <w:vAlign w:val="bottom"/>
            <w:hideMark/>
          </w:tcPr>
          <w:p w14:paraId="760336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838" w:type="dxa"/>
            <w:tcBorders>
              <w:top w:val="single" w:sz="4" w:space="0" w:color="8EA9DB"/>
              <w:left w:val="nil"/>
              <w:bottom w:val="single" w:sz="4" w:space="0" w:color="8EA9DB"/>
              <w:right w:val="nil"/>
            </w:tcBorders>
            <w:shd w:val="clear" w:color="D9E1F2" w:fill="D9E1F2"/>
            <w:noWrap/>
            <w:vAlign w:val="bottom"/>
            <w:hideMark/>
          </w:tcPr>
          <w:p w14:paraId="74518A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6839</w:t>
            </w:r>
          </w:p>
        </w:tc>
        <w:tc>
          <w:tcPr>
            <w:tcW w:w="838" w:type="dxa"/>
            <w:tcBorders>
              <w:top w:val="single" w:sz="4" w:space="0" w:color="8EA9DB"/>
              <w:left w:val="nil"/>
              <w:bottom w:val="single" w:sz="4" w:space="0" w:color="8EA9DB"/>
              <w:right w:val="nil"/>
            </w:tcBorders>
            <w:shd w:val="clear" w:color="D9E1F2" w:fill="D9E1F2"/>
            <w:noWrap/>
            <w:vAlign w:val="bottom"/>
            <w:hideMark/>
          </w:tcPr>
          <w:p w14:paraId="77292C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01A2AA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91EE7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3DDE1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661" w:type="dxa"/>
            <w:tcBorders>
              <w:top w:val="single" w:sz="4" w:space="0" w:color="8EA9DB"/>
              <w:left w:val="nil"/>
              <w:bottom w:val="single" w:sz="4" w:space="0" w:color="8EA9DB"/>
              <w:right w:val="nil"/>
            </w:tcBorders>
            <w:shd w:val="clear" w:color="auto" w:fill="auto"/>
            <w:noWrap/>
            <w:vAlign w:val="bottom"/>
            <w:hideMark/>
          </w:tcPr>
          <w:p w14:paraId="521D88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801" w:type="dxa"/>
            <w:tcBorders>
              <w:top w:val="single" w:sz="4" w:space="0" w:color="8EA9DB"/>
              <w:left w:val="nil"/>
              <w:bottom w:val="single" w:sz="4" w:space="0" w:color="8EA9DB"/>
              <w:right w:val="nil"/>
            </w:tcBorders>
            <w:shd w:val="clear" w:color="auto" w:fill="auto"/>
            <w:noWrap/>
            <w:vAlign w:val="bottom"/>
            <w:hideMark/>
          </w:tcPr>
          <w:p w14:paraId="521822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0.356723</w:t>
            </w:r>
          </w:p>
        </w:tc>
        <w:tc>
          <w:tcPr>
            <w:tcW w:w="796" w:type="dxa"/>
            <w:tcBorders>
              <w:top w:val="single" w:sz="4" w:space="0" w:color="8EA9DB"/>
              <w:left w:val="nil"/>
              <w:bottom w:val="single" w:sz="4" w:space="0" w:color="8EA9DB"/>
              <w:right w:val="nil"/>
            </w:tcBorders>
            <w:shd w:val="clear" w:color="auto" w:fill="auto"/>
            <w:noWrap/>
            <w:vAlign w:val="bottom"/>
            <w:hideMark/>
          </w:tcPr>
          <w:p w14:paraId="02E628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29DFC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1E554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1404</w:t>
            </w:r>
          </w:p>
        </w:tc>
        <w:tc>
          <w:tcPr>
            <w:tcW w:w="631" w:type="dxa"/>
            <w:tcBorders>
              <w:top w:val="single" w:sz="4" w:space="0" w:color="8EA9DB"/>
              <w:left w:val="nil"/>
              <w:bottom w:val="single" w:sz="4" w:space="0" w:color="8EA9DB"/>
              <w:right w:val="nil"/>
            </w:tcBorders>
            <w:shd w:val="clear" w:color="auto" w:fill="auto"/>
            <w:noWrap/>
            <w:vAlign w:val="bottom"/>
            <w:hideMark/>
          </w:tcPr>
          <w:p w14:paraId="25F0D9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16731</w:t>
            </w:r>
          </w:p>
        </w:tc>
        <w:tc>
          <w:tcPr>
            <w:tcW w:w="726" w:type="dxa"/>
            <w:tcBorders>
              <w:top w:val="single" w:sz="4" w:space="0" w:color="8EA9DB"/>
              <w:left w:val="nil"/>
              <w:bottom w:val="single" w:sz="4" w:space="0" w:color="8EA9DB"/>
              <w:right w:val="nil"/>
            </w:tcBorders>
            <w:shd w:val="clear" w:color="auto" w:fill="auto"/>
            <w:noWrap/>
            <w:vAlign w:val="bottom"/>
            <w:hideMark/>
          </w:tcPr>
          <w:p w14:paraId="23C30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w:t>
            </w:r>
          </w:p>
        </w:tc>
        <w:tc>
          <w:tcPr>
            <w:tcW w:w="657" w:type="dxa"/>
            <w:tcBorders>
              <w:top w:val="single" w:sz="4" w:space="0" w:color="8EA9DB"/>
              <w:left w:val="nil"/>
              <w:bottom w:val="single" w:sz="4" w:space="0" w:color="8EA9DB"/>
              <w:right w:val="nil"/>
            </w:tcBorders>
            <w:shd w:val="clear" w:color="auto" w:fill="auto"/>
            <w:noWrap/>
            <w:vAlign w:val="bottom"/>
            <w:hideMark/>
          </w:tcPr>
          <w:p w14:paraId="0C6B6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4537</w:t>
            </w:r>
          </w:p>
        </w:tc>
        <w:tc>
          <w:tcPr>
            <w:tcW w:w="726" w:type="dxa"/>
            <w:tcBorders>
              <w:top w:val="single" w:sz="4" w:space="0" w:color="8EA9DB"/>
              <w:left w:val="nil"/>
              <w:bottom w:val="single" w:sz="4" w:space="0" w:color="8EA9DB"/>
              <w:right w:val="nil"/>
            </w:tcBorders>
            <w:shd w:val="clear" w:color="auto" w:fill="auto"/>
            <w:noWrap/>
            <w:vAlign w:val="bottom"/>
            <w:hideMark/>
          </w:tcPr>
          <w:p w14:paraId="0F8A2B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2BF09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5E8B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47</w:t>
            </w:r>
          </w:p>
        </w:tc>
        <w:tc>
          <w:tcPr>
            <w:tcW w:w="796" w:type="dxa"/>
            <w:tcBorders>
              <w:top w:val="single" w:sz="4" w:space="0" w:color="8EA9DB"/>
              <w:left w:val="nil"/>
              <w:bottom w:val="single" w:sz="4" w:space="0" w:color="8EA9DB"/>
              <w:right w:val="nil"/>
            </w:tcBorders>
            <w:shd w:val="clear" w:color="auto" w:fill="auto"/>
            <w:noWrap/>
            <w:vAlign w:val="bottom"/>
            <w:hideMark/>
          </w:tcPr>
          <w:p w14:paraId="3D1658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auto" w:fill="auto"/>
            <w:noWrap/>
            <w:vAlign w:val="bottom"/>
            <w:hideMark/>
          </w:tcPr>
          <w:p w14:paraId="1D4697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838" w:type="dxa"/>
            <w:tcBorders>
              <w:top w:val="single" w:sz="4" w:space="0" w:color="8EA9DB"/>
              <w:left w:val="nil"/>
              <w:bottom w:val="single" w:sz="4" w:space="0" w:color="8EA9DB"/>
              <w:right w:val="nil"/>
            </w:tcBorders>
            <w:shd w:val="clear" w:color="auto" w:fill="auto"/>
            <w:noWrap/>
            <w:vAlign w:val="bottom"/>
            <w:hideMark/>
          </w:tcPr>
          <w:p w14:paraId="382765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4257</w:t>
            </w:r>
          </w:p>
        </w:tc>
        <w:tc>
          <w:tcPr>
            <w:tcW w:w="838" w:type="dxa"/>
            <w:tcBorders>
              <w:top w:val="single" w:sz="4" w:space="0" w:color="8EA9DB"/>
              <w:left w:val="nil"/>
              <w:bottom w:val="single" w:sz="4" w:space="0" w:color="8EA9DB"/>
              <w:right w:val="nil"/>
            </w:tcBorders>
            <w:shd w:val="clear" w:color="auto" w:fill="auto"/>
            <w:noWrap/>
            <w:vAlign w:val="bottom"/>
            <w:hideMark/>
          </w:tcPr>
          <w:p w14:paraId="5A6FA0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76847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3D1BC3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77738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661" w:type="dxa"/>
            <w:tcBorders>
              <w:top w:val="single" w:sz="4" w:space="0" w:color="8EA9DB"/>
              <w:left w:val="nil"/>
              <w:bottom w:val="single" w:sz="4" w:space="0" w:color="8EA9DB"/>
              <w:right w:val="nil"/>
            </w:tcBorders>
            <w:shd w:val="clear" w:color="D9E1F2" w:fill="D9E1F2"/>
            <w:noWrap/>
            <w:vAlign w:val="bottom"/>
            <w:hideMark/>
          </w:tcPr>
          <w:p w14:paraId="63B6FA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801" w:type="dxa"/>
            <w:tcBorders>
              <w:top w:val="single" w:sz="4" w:space="0" w:color="8EA9DB"/>
              <w:left w:val="nil"/>
              <w:bottom w:val="single" w:sz="4" w:space="0" w:color="8EA9DB"/>
              <w:right w:val="nil"/>
            </w:tcBorders>
            <w:shd w:val="clear" w:color="D9E1F2" w:fill="D9E1F2"/>
            <w:noWrap/>
            <w:vAlign w:val="bottom"/>
            <w:hideMark/>
          </w:tcPr>
          <w:p w14:paraId="7DA93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0.354156</w:t>
            </w:r>
          </w:p>
        </w:tc>
        <w:tc>
          <w:tcPr>
            <w:tcW w:w="796" w:type="dxa"/>
            <w:tcBorders>
              <w:top w:val="single" w:sz="4" w:space="0" w:color="8EA9DB"/>
              <w:left w:val="nil"/>
              <w:bottom w:val="single" w:sz="4" w:space="0" w:color="8EA9DB"/>
              <w:right w:val="nil"/>
            </w:tcBorders>
            <w:shd w:val="clear" w:color="D9E1F2" w:fill="D9E1F2"/>
            <w:noWrap/>
            <w:vAlign w:val="bottom"/>
            <w:hideMark/>
          </w:tcPr>
          <w:p w14:paraId="6032BD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5A4DA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706A51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1456</w:t>
            </w:r>
          </w:p>
        </w:tc>
        <w:tc>
          <w:tcPr>
            <w:tcW w:w="631" w:type="dxa"/>
            <w:tcBorders>
              <w:top w:val="single" w:sz="4" w:space="0" w:color="8EA9DB"/>
              <w:left w:val="nil"/>
              <w:bottom w:val="single" w:sz="4" w:space="0" w:color="8EA9DB"/>
              <w:right w:val="nil"/>
            </w:tcBorders>
            <w:shd w:val="clear" w:color="D9E1F2" w:fill="D9E1F2"/>
            <w:noWrap/>
            <w:vAlign w:val="bottom"/>
            <w:hideMark/>
          </w:tcPr>
          <w:p w14:paraId="39D4A8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15767</w:t>
            </w:r>
          </w:p>
        </w:tc>
        <w:tc>
          <w:tcPr>
            <w:tcW w:w="726" w:type="dxa"/>
            <w:tcBorders>
              <w:top w:val="single" w:sz="4" w:space="0" w:color="8EA9DB"/>
              <w:left w:val="nil"/>
              <w:bottom w:val="single" w:sz="4" w:space="0" w:color="8EA9DB"/>
              <w:right w:val="nil"/>
            </w:tcBorders>
            <w:shd w:val="clear" w:color="D9E1F2" w:fill="D9E1F2"/>
            <w:noWrap/>
            <w:vAlign w:val="bottom"/>
            <w:hideMark/>
          </w:tcPr>
          <w:p w14:paraId="2E4620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tcBorders>
              <w:top w:val="single" w:sz="4" w:space="0" w:color="8EA9DB"/>
              <w:left w:val="nil"/>
              <w:bottom w:val="single" w:sz="4" w:space="0" w:color="8EA9DB"/>
              <w:right w:val="nil"/>
            </w:tcBorders>
            <w:shd w:val="clear" w:color="D9E1F2" w:fill="D9E1F2"/>
            <w:noWrap/>
            <w:vAlign w:val="bottom"/>
            <w:hideMark/>
          </w:tcPr>
          <w:p w14:paraId="53620B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4900</w:t>
            </w:r>
          </w:p>
        </w:tc>
        <w:tc>
          <w:tcPr>
            <w:tcW w:w="726" w:type="dxa"/>
            <w:tcBorders>
              <w:top w:val="single" w:sz="4" w:space="0" w:color="8EA9DB"/>
              <w:left w:val="nil"/>
              <w:bottom w:val="single" w:sz="4" w:space="0" w:color="8EA9DB"/>
              <w:right w:val="nil"/>
            </w:tcBorders>
            <w:shd w:val="clear" w:color="D9E1F2" w:fill="D9E1F2"/>
            <w:noWrap/>
            <w:vAlign w:val="bottom"/>
            <w:hideMark/>
          </w:tcPr>
          <w:p w14:paraId="735C89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4011AD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012BDF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tcBorders>
              <w:top w:val="single" w:sz="4" w:space="0" w:color="8EA9DB"/>
              <w:left w:val="nil"/>
              <w:bottom w:val="single" w:sz="4" w:space="0" w:color="8EA9DB"/>
              <w:right w:val="nil"/>
            </w:tcBorders>
            <w:shd w:val="clear" w:color="D9E1F2" w:fill="D9E1F2"/>
            <w:noWrap/>
            <w:vAlign w:val="bottom"/>
            <w:hideMark/>
          </w:tcPr>
          <w:p w14:paraId="0B2CC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w:t>
            </w:r>
          </w:p>
        </w:tc>
        <w:tc>
          <w:tcPr>
            <w:tcW w:w="838" w:type="dxa"/>
            <w:tcBorders>
              <w:top w:val="single" w:sz="4" w:space="0" w:color="8EA9DB"/>
              <w:left w:val="nil"/>
              <w:bottom w:val="single" w:sz="4" w:space="0" w:color="8EA9DB"/>
              <w:right w:val="nil"/>
            </w:tcBorders>
            <w:shd w:val="clear" w:color="D9E1F2" w:fill="D9E1F2"/>
            <w:noWrap/>
            <w:vAlign w:val="bottom"/>
            <w:hideMark/>
          </w:tcPr>
          <w:p w14:paraId="4F99C5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D9E1F2" w:fill="D9E1F2"/>
            <w:noWrap/>
            <w:vAlign w:val="bottom"/>
            <w:hideMark/>
          </w:tcPr>
          <w:p w14:paraId="593EBE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4470</w:t>
            </w:r>
          </w:p>
        </w:tc>
        <w:tc>
          <w:tcPr>
            <w:tcW w:w="838" w:type="dxa"/>
            <w:tcBorders>
              <w:top w:val="single" w:sz="4" w:space="0" w:color="8EA9DB"/>
              <w:left w:val="nil"/>
              <w:bottom w:val="single" w:sz="4" w:space="0" w:color="8EA9DB"/>
              <w:right w:val="nil"/>
            </w:tcBorders>
            <w:shd w:val="clear" w:color="D9E1F2" w:fill="D9E1F2"/>
            <w:noWrap/>
            <w:vAlign w:val="bottom"/>
            <w:hideMark/>
          </w:tcPr>
          <w:p w14:paraId="5713F9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344B32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C445C8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02EAD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661" w:type="dxa"/>
            <w:tcBorders>
              <w:top w:val="single" w:sz="4" w:space="0" w:color="8EA9DB"/>
              <w:left w:val="nil"/>
              <w:bottom w:val="single" w:sz="4" w:space="0" w:color="8EA9DB"/>
              <w:right w:val="nil"/>
            </w:tcBorders>
            <w:shd w:val="clear" w:color="auto" w:fill="auto"/>
            <w:noWrap/>
            <w:vAlign w:val="bottom"/>
            <w:hideMark/>
          </w:tcPr>
          <w:p w14:paraId="79C4C1B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801" w:type="dxa"/>
            <w:tcBorders>
              <w:top w:val="single" w:sz="4" w:space="0" w:color="8EA9DB"/>
              <w:left w:val="nil"/>
              <w:bottom w:val="single" w:sz="4" w:space="0" w:color="8EA9DB"/>
              <w:right w:val="nil"/>
            </w:tcBorders>
            <w:shd w:val="clear" w:color="auto" w:fill="auto"/>
            <w:noWrap/>
            <w:vAlign w:val="bottom"/>
            <w:hideMark/>
          </w:tcPr>
          <w:p w14:paraId="0C47FB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0.35412</w:t>
            </w:r>
          </w:p>
        </w:tc>
        <w:tc>
          <w:tcPr>
            <w:tcW w:w="796" w:type="dxa"/>
            <w:tcBorders>
              <w:top w:val="single" w:sz="4" w:space="0" w:color="8EA9DB"/>
              <w:left w:val="nil"/>
              <w:bottom w:val="single" w:sz="4" w:space="0" w:color="8EA9DB"/>
              <w:right w:val="nil"/>
            </w:tcBorders>
            <w:shd w:val="clear" w:color="auto" w:fill="auto"/>
            <w:noWrap/>
            <w:vAlign w:val="bottom"/>
            <w:hideMark/>
          </w:tcPr>
          <w:p w14:paraId="407B86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DDBF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5BB02C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1550</w:t>
            </w:r>
          </w:p>
        </w:tc>
        <w:tc>
          <w:tcPr>
            <w:tcW w:w="631" w:type="dxa"/>
            <w:tcBorders>
              <w:top w:val="single" w:sz="4" w:space="0" w:color="8EA9DB"/>
              <w:left w:val="nil"/>
              <w:bottom w:val="single" w:sz="4" w:space="0" w:color="8EA9DB"/>
              <w:right w:val="nil"/>
            </w:tcBorders>
            <w:shd w:val="clear" w:color="auto" w:fill="auto"/>
            <w:noWrap/>
            <w:vAlign w:val="bottom"/>
            <w:hideMark/>
          </w:tcPr>
          <w:p w14:paraId="109E4F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17535</w:t>
            </w:r>
          </w:p>
        </w:tc>
        <w:tc>
          <w:tcPr>
            <w:tcW w:w="726" w:type="dxa"/>
            <w:tcBorders>
              <w:top w:val="single" w:sz="4" w:space="0" w:color="8EA9DB"/>
              <w:left w:val="nil"/>
              <w:bottom w:val="single" w:sz="4" w:space="0" w:color="8EA9DB"/>
              <w:right w:val="nil"/>
            </w:tcBorders>
            <w:shd w:val="clear" w:color="auto" w:fill="auto"/>
            <w:noWrap/>
            <w:vAlign w:val="bottom"/>
            <w:hideMark/>
          </w:tcPr>
          <w:p w14:paraId="246DAF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238</w:t>
            </w:r>
          </w:p>
        </w:tc>
        <w:tc>
          <w:tcPr>
            <w:tcW w:w="657" w:type="dxa"/>
            <w:tcBorders>
              <w:top w:val="single" w:sz="4" w:space="0" w:color="8EA9DB"/>
              <w:left w:val="nil"/>
              <w:bottom w:val="single" w:sz="4" w:space="0" w:color="8EA9DB"/>
              <w:right w:val="nil"/>
            </w:tcBorders>
            <w:shd w:val="clear" w:color="auto" w:fill="auto"/>
            <w:noWrap/>
            <w:vAlign w:val="bottom"/>
            <w:hideMark/>
          </w:tcPr>
          <w:p w14:paraId="1EEC47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5161</w:t>
            </w:r>
          </w:p>
        </w:tc>
        <w:tc>
          <w:tcPr>
            <w:tcW w:w="726" w:type="dxa"/>
            <w:tcBorders>
              <w:top w:val="single" w:sz="4" w:space="0" w:color="8EA9DB"/>
              <w:left w:val="nil"/>
              <w:bottom w:val="single" w:sz="4" w:space="0" w:color="8EA9DB"/>
              <w:right w:val="nil"/>
            </w:tcBorders>
            <w:shd w:val="clear" w:color="auto" w:fill="auto"/>
            <w:noWrap/>
            <w:vAlign w:val="bottom"/>
            <w:hideMark/>
          </w:tcPr>
          <w:p w14:paraId="697E76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3885C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1622C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auto" w:fill="auto"/>
            <w:noWrap/>
            <w:vAlign w:val="bottom"/>
            <w:hideMark/>
          </w:tcPr>
          <w:p w14:paraId="7E5963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w:t>
            </w:r>
          </w:p>
        </w:tc>
        <w:tc>
          <w:tcPr>
            <w:tcW w:w="838" w:type="dxa"/>
            <w:tcBorders>
              <w:top w:val="single" w:sz="4" w:space="0" w:color="8EA9DB"/>
              <w:left w:val="nil"/>
              <w:bottom w:val="single" w:sz="4" w:space="0" w:color="8EA9DB"/>
              <w:right w:val="nil"/>
            </w:tcBorders>
            <w:shd w:val="clear" w:color="auto" w:fill="auto"/>
            <w:noWrap/>
            <w:vAlign w:val="bottom"/>
            <w:hideMark/>
          </w:tcPr>
          <w:p w14:paraId="464776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tcBorders>
              <w:top w:val="single" w:sz="4" w:space="0" w:color="8EA9DB"/>
              <w:left w:val="nil"/>
              <w:bottom w:val="single" w:sz="4" w:space="0" w:color="8EA9DB"/>
              <w:right w:val="nil"/>
            </w:tcBorders>
            <w:shd w:val="clear" w:color="auto" w:fill="auto"/>
            <w:noWrap/>
            <w:vAlign w:val="bottom"/>
            <w:hideMark/>
          </w:tcPr>
          <w:p w14:paraId="3E8E98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4820</w:t>
            </w:r>
          </w:p>
        </w:tc>
        <w:tc>
          <w:tcPr>
            <w:tcW w:w="838" w:type="dxa"/>
            <w:tcBorders>
              <w:top w:val="single" w:sz="4" w:space="0" w:color="8EA9DB"/>
              <w:left w:val="nil"/>
              <w:bottom w:val="single" w:sz="4" w:space="0" w:color="8EA9DB"/>
              <w:right w:val="nil"/>
            </w:tcBorders>
            <w:shd w:val="clear" w:color="auto" w:fill="auto"/>
            <w:noWrap/>
            <w:vAlign w:val="bottom"/>
            <w:hideMark/>
          </w:tcPr>
          <w:p w14:paraId="7F816B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313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D04070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559ECDF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A5</w:t>
            </w:r>
          </w:p>
        </w:tc>
        <w:tc>
          <w:tcPr>
            <w:tcW w:w="661" w:type="dxa"/>
            <w:tcBorders>
              <w:top w:val="single" w:sz="4" w:space="0" w:color="8EA9DB"/>
              <w:left w:val="nil"/>
              <w:bottom w:val="single" w:sz="4" w:space="0" w:color="8EA9DB"/>
              <w:right w:val="nil"/>
            </w:tcBorders>
            <w:shd w:val="clear" w:color="D9E1F2" w:fill="D9E1F2"/>
            <w:noWrap/>
            <w:vAlign w:val="bottom"/>
            <w:hideMark/>
          </w:tcPr>
          <w:p w14:paraId="48510A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801" w:type="dxa"/>
            <w:tcBorders>
              <w:top w:val="single" w:sz="4" w:space="0" w:color="8EA9DB"/>
              <w:left w:val="nil"/>
              <w:bottom w:val="single" w:sz="4" w:space="0" w:color="8EA9DB"/>
              <w:right w:val="nil"/>
            </w:tcBorders>
            <w:shd w:val="clear" w:color="D9E1F2" w:fill="D9E1F2"/>
            <w:noWrap/>
            <w:vAlign w:val="bottom"/>
            <w:hideMark/>
          </w:tcPr>
          <w:p w14:paraId="68143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0.34484</w:t>
            </w:r>
          </w:p>
        </w:tc>
        <w:tc>
          <w:tcPr>
            <w:tcW w:w="796" w:type="dxa"/>
            <w:tcBorders>
              <w:top w:val="single" w:sz="4" w:space="0" w:color="8EA9DB"/>
              <w:left w:val="nil"/>
              <w:bottom w:val="single" w:sz="4" w:space="0" w:color="8EA9DB"/>
              <w:right w:val="nil"/>
            </w:tcBorders>
            <w:shd w:val="clear" w:color="D9E1F2" w:fill="D9E1F2"/>
            <w:noWrap/>
            <w:vAlign w:val="bottom"/>
            <w:hideMark/>
          </w:tcPr>
          <w:p w14:paraId="6AFAB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E582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6662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966</w:t>
            </w:r>
          </w:p>
        </w:tc>
        <w:tc>
          <w:tcPr>
            <w:tcW w:w="631" w:type="dxa"/>
            <w:tcBorders>
              <w:top w:val="single" w:sz="4" w:space="0" w:color="8EA9DB"/>
              <w:left w:val="nil"/>
              <w:bottom w:val="single" w:sz="4" w:space="0" w:color="8EA9DB"/>
              <w:right w:val="nil"/>
            </w:tcBorders>
            <w:shd w:val="clear" w:color="D9E1F2" w:fill="D9E1F2"/>
            <w:noWrap/>
            <w:vAlign w:val="bottom"/>
            <w:hideMark/>
          </w:tcPr>
          <w:p w14:paraId="18D79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11217</w:t>
            </w:r>
          </w:p>
        </w:tc>
        <w:tc>
          <w:tcPr>
            <w:tcW w:w="726" w:type="dxa"/>
            <w:tcBorders>
              <w:top w:val="single" w:sz="4" w:space="0" w:color="8EA9DB"/>
              <w:left w:val="nil"/>
              <w:bottom w:val="single" w:sz="4" w:space="0" w:color="8EA9DB"/>
              <w:right w:val="nil"/>
            </w:tcBorders>
            <w:shd w:val="clear" w:color="D9E1F2" w:fill="D9E1F2"/>
            <w:noWrap/>
            <w:vAlign w:val="bottom"/>
            <w:hideMark/>
          </w:tcPr>
          <w:p w14:paraId="22B88F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190</w:t>
            </w:r>
          </w:p>
        </w:tc>
        <w:tc>
          <w:tcPr>
            <w:tcW w:w="657" w:type="dxa"/>
            <w:tcBorders>
              <w:top w:val="single" w:sz="4" w:space="0" w:color="8EA9DB"/>
              <w:left w:val="nil"/>
              <w:bottom w:val="single" w:sz="4" w:space="0" w:color="8EA9DB"/>
              <w:right w:val="nil"/>
            </w:tcBorders>
            <w:shd w:val="clear" w:color="D9E1F2" w:fill="D9E1F2"/>
            <w:noWrap/>
            <w:vAlign w:val="bottom"/>
            <w:hideMark/>
          </w:tcPr>
          <w:p w14:paraId="1D7230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3805</w:t>
            </w:r>
          </w:p>
        </w:tc>
        <w:tc>
          <w:tcPr>
            <w:tcW w:w="726" w:type="dxa"/>
            <w:tcBorders>
              <w:top w:val="single" w:sz="4" w:space="0" w:color="8EA9DB"/>
              <w:left w:val="nil"/>
              <w:bottom w:val="single" w:sz="4" w:space="0" w:color="8EA9DB"/>
              <w:right w:val="nil"/>
            </w:tcBorders>
            <w:shd w:val="clear" w:color="D9E1F2" w:fill="D9E1F2"/>
            <w:noWrap/>
            <w:vAlign w:val="bottom"/>
            <w:hideMark/>
          </w:tcPr>
          <w:p w14:paraId="40BC5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14917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2AA33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D9E1F2" w:fill="D9E1F2"/>
            <w:noWrap/>
            <w:vAlign w:val="bottom"/>
            <w:hideMark/>
          </w:tcPr>
          <w:p w14:paraId="5247AB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tcBorders>
              <w:top w:val="single" w:sz="4" w:space="0" w:color="8EA9DB"/>
              <w:left w:val="nil"/>
              <w:bottom w:val="single" w:sz="4" w:space="0" w:color="8EA9DB"/>
              <w:right w:val="nil"/>
            </w:tcBorders>
            <w:shd w:val="clear" w:color="D9E1F2" w:fill="D9E1F2"/>
            <w:noWrap/>
            <w:vAlign w:val="bottom"/>
            <w:hideMark/>
          </w:tcPr>
          <w:p w14:paraId="227E51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D9E1F2" w:fill="D9E1F2"/>
            <w:noWrap/>
            <w:vAlign w:val="bottom"/>
            <w:hideMark/>
          </w:tcPr>
          <w:p w14:paraId="63012D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3614</w:t>
            </w:r>
          </w:p>
        </w:tc>
        <w:tc>
          <w:tcPr>
            <w:tcW w:w="838" w:type="dxa"/>
            <w:tcBorders>
              <w:top w:val="single" w:sz="4" w:space="0" w:color="8EA9DB"/>
              <w:left w:val="nil"/>
              <w:bottom w:val="single" w:sz="4" w:space="0" w:color="8EA9DB"/>
              <w:right w:val="nil"/>
            </w:tcBorders>
            <w:shd w:val="clear" w:color="D9E1F2" w:fill="D9E1F2"/>
            <w:noWrap/>
            <w:vAlign w:val="bottom"/>
            <w:hideMark/>
          </w:tcPr>
          <w:p w14:paraId="3F4E46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38EA3B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FA6E7A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E8F5B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661" w:type="dxa"/>
            <w:tcBorders>
              <w:top w:val="single" w:sz="4" w:space="0" w:color="8EA9DB"/>
              <w:left w:val="nil"/>
              <w:bottom w:val="single" w:sz="4" w:space="0" w:color="8EA9DB"/>
              <w:right w:val="nil"/>
            </w:tcBorders>
            <w:shd w:val="clear" w:color="auto" w:fill="auto"/>
            <w:noWrap/>
            <w:vAlign w:val="bottom"/>
            <w:hideMark/>
          </w:tcPr>
          <w:p w14:paraId="0CBD19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801" w:type="dxa"/>
            <w:tcBorders>
              <w:top w:val="single" w:sz="4" w:space="0" w:color="8EA9DB"/>
              <w:left w:val="nil"/>
              <w:bottom w:val="single" w:sz="4" w:space="0" w:color="8EA9DB"/>
              <w:right w:val="nil"/>
            </w:tcBorders>
            <w:shd w:val="clear" w:color="auto" w:fill="auto"/>
            <w:noWrap/>
            <w:vAlign w:val="bottom"/>
            <w:hideMark/>
          </w:tcPr>
          <w:p w14:paraId="4D965C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0.340074</w:t>
            </w:r>
          </w:p>
        </w:tc>
        <w:tc>
          <w:tcPr>
            <w:tcW w:w="796" w:type="dxa"/>
            <w:tcBorders>
              <w:top w:val="single" w:sz="4" w:space="0" w:color="8EA9DB"/>
              <w:left w:val="nil"/>
              <w:bottom w:val="single" w:sz="4" w:space="0" w:color="8EA9DB"/>
              <w:right w:val="nil"/>
            </w:tcBorders>
            <w:shd w:val="clear" w:color="auto" w:fill="auto"/>
            <w:noWrap/>
            <w:vAlign w:val="bottom"/>
            <w:hideMark/>
          </w:tcPr>
          <w:p w14:paraId="1C7A8C7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46A6A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218275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1896</w:t>
            </w:r>
          </w:p>
        </w:tc>
        <w:tc>
          <w:tcPr>
            <w:tcW w:w="631" w:type="dxa"/>
            <w:tcBorders>
              <w:top w:val="single" w:sz="4" w:space="0" w:color="8EA9DB"/>
              <w:left w:val="nil"/>
              <w:bottom w:val="single" w:sz="4" w:space="0" w:color="8EA9DB"/>
              <w:right w:val="nil"/>
            </w:tcBorders>
            <w:shd w:val="clear" w:color="auto" w:fill="auto"/>
            <w:noWrap/>
            <w:vAlign w:val="bottom"/>
            <w:hideMark/>
          </w:tcPr>
          <w:p w14:paraId="24DD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22258</w:t>
            </w:r>
          </w:p>
        </w:tc>
        <w:tc>
          <w:tcPr>
            <w:tcW w:w="726" w:type="dxa"/>
            <w:tcBorders>
              <w:top w:val="single" w:sz="4" w:space="0" w:color="8EA9DB"/>
              <w:left w:val="nil"/>
              <w:bottom w:val="single" w:sz="4" w:space="0" w:color="8EA9DB"/>
              <w:right w:val="nil"/>
            </w:tcBorders>
            <w:shd w:val="clear" w:color="auto" w:fill="auto"/>
            <w:noWrap/>
            <w:vAlign w:val="bottom"/>
            <w:hideMark/>
          </w:tcPr>
          <w:p w14:paraId="687C35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324</w:t>
            </w:r>
          </w:p>
        </w:tc>
        <w:tc>
          <w:tcPr>
            <w:tcW w:w="657" w:type="dxa"/>
            <w:tcBorders>
              <w:top w:val="single" w:sz="4" w:space="0" w:color="8EA9DB"/>
              <w:left w:val="nil"/>
              <w:bottom w:val="single" w:sz="4" w:space="0" w:color="8EA9DB"/>
              <w:right w:val="nil"/>
            </w:tcBorders>
            <w:shd w:val="clear" w:color="auto" w:fill="auto"/>
            <w:noWrap/>
            <w:vAlign w:val="bottom"/>
            <w:hideMark/>
          </w:tcPr>
          <w:p w14:paraId="002C75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6751</w:t>
            </w:r>
          </w:p>
        </w:tc>
        <w:tc>
          <w:tcPr>
            <w:tcW w:w="726" w:type="dxa"/>
            <w:tcBorders>
              <w:top w:val="single" w:sz="4" w:space="0" w:color="8EA9DB"/>
              <w:left w:val="nil"/>
              <w:bottom w:val="single" w:sz="4" w:space="0" w:color="8EA9DB"/>
              <w:right w:val="nil"/>
            </w:tcBorders>
            <w:shd w:val="clear" w:color="auto" w:fill="auto"/>
            <w:noWrap/>
            <w:vAlign w:val="bottom"/>
            <w:hideMark/>
          </w:tcPr>
          <w:p w14:paraId="449231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770EA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1CF3E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tcBorders>
              <w:top w:val="single" w:sz="4" w:space="0" w:color="8EA9DB"/>
              <w:left w:val="nil"/>
              <w:bottom w:val="single" w:sz="4" w:space="0" w:color="8EA9DB"/>
              <w:right w:val="nil"/>
            </w:tcBorders>
            <w:shd w:val="clear" w:color="auto" w:fill="auto"/>
            <w:noWrap/>
            <w:vAlign w:val="bottom"/>
            <w:hideMark/>
          </w:tcPr>
          <w:p w14:paraId="069C94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w:t>
            </w:r>
          </w:p>
        </w:tc>
        <w:tc>
          <w:tcPr>
            <w:tcW w:w="838" w:type="dxa"/>
            <w:tcBorders>
              <w:top w:val="single" w:sz="4" w:space="0" w:color="8EA9DB"/>
              <w:left w:val="nil"/>
              <w:bottom w:val="single" w:sz="4" w:space="0" w:color="8EA9DB"/>
              <w:right w:val="nil"/>
            </w:tcBorders>
            <w:shd w:val="clear" w:color="auto" w:fill="auto"/>
            <w:noWrap/>
            <w:vAlign w:val="bottom"/>
            <w:hideMark/>
          </w:tcPr>
          <w:p w14:paraId="4000A0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tcBorders>
              <w:top w:val="single" w:sz="4" w:space="0" w:color="8EA9DB"/>
              <w:left w:val="nil"/>
              <w:bottom w:val="single" w:sz="4" w:space="0" w:color="8EA9DB"/>
              <w:right w:val="nil"/>
            </w:tcBorders>
            <w:shd w:val="clear" w:color="auto" w:fill="auto"/>
            <w:noWrap/>
            <w:vAlign w:val="bottom"/>
            <w:hideMark/>
          </w:tcPr>
          <w:p w14:paraId="730E6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6249</w:t>
            </w:r>
          </w:p>
        </w:tc>
        <w:tc>
          <w:tcPr>
            <w:tcW w:w="838" w:type="dxa"/>
            <w:tcBorders>
              <w:top w:val="single" w:sz="4" w:space="0" w:color="8EA9DB"/>
              <w:left w:val="nil"/>
              <w:bottom w:val="single" w:sz="4" w:space="0" w:color="8EA9DB"/>
              <w:right w:val="nil"/>
            </w:tcBorders>
            <w:shd w:val="clear" w:color="auto" w:fill="auto"/>
            <w:noWrap/>
            <w:vAlign w:val="bottom"/>
            <w:hideMark/>
          </w:tcPr>
          <w:p w14:paraId="0A5833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4CE76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A5F1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1129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661" w:type="dxa"/>
            <w:tcBorders>
              <w:top w:val="single" w:sz="4" w:space="0" w:color="8EA9DB"/>
              <w:left w:val="nil"/>
              <w:bottom w:val="single" w:sz="4" w:space="0" w:color="8EA9DB"/>
              <w:right w:val="nil"/>
            </w:tcBorders>
            <w:shd w:val="clear" w:color="D9E1F2" w:fill="D9E1F2"/>
            <w:noWrap/>
            <w:vAlign w:val="bottom"/>
            <w:hideMark/>
          </w:tcPr>
          <w:p w14:paraId="30AE32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801" w:type="dxa"/>
            <w:tcBorders>
              <w:top w:val="single" w:sz="4" w:space="0" w:color="8EA9DB"/>
              <w:left w:val="nil"/>
              <w:bottom w:val="single" w:sz="4" w:space="0" w:color="8EA9DB"/>
              <w:right w:val="nil"/>
            </w:tcBorders>
            <w:shd w:val="clear" w:color="D9E1F2" w:fill="D9E1F2"/>
            <w:noWrap/>
            <w:vAlign w:val="bottom"/>
            <w:hideMark/>
          </w:tcPr>
          <w:p w14:paraId="25E1E4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0.336484</w:t>
            </w:r>
          </w:p>
        </w:tc>
        <w:tc>
          <w:tcPr>
            <w:tcW w:w="796" w:type="dxa"/>
            <w:tcBorders>
              <w:top w:val="single" w:sz="4" w:space="0" w:color="8EA9DB"/>
              <w:left w:val="nil"/>
              <w:bottom w:val="single" w:sz="4" w:space="0" w:color="8EA9DB"/>
              <w:right w:val="nil"/>
            </w:tcBorders>
            <w:shd w:val="clear" w:color="D9E1F2" w:fill="D9E1F2"/>
            <w:noWrap/>
            <w:vAlign w:val="bottom"/>
            <w:hideMark/>
          </w:tcPr>
          <w:p w14:paraId="65FDA2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E414E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3A661EB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1521</w:t>
            </w:r>
          </w:p>
        </w:tc>
        <w:tc>
          <w:tcPr>
            <w:tcW w:w="631" w:type="dxa"/>
            <w:tcBorders>
              <w:top w:val="single" w:sz="4" w:space="0" w:color="8EA9DB"/>
              <w:left w:val="nil"/>
              <w:bottom w:val="single" w:sz="4" w:space="0" w:color="8EA9DB"/>
              <w:right w:val="nil"/>
            </w:tcBorders>
            <w:shd w:val="clear" w:color="D9E1F2" w:fill="D9E1F2"/>
            <w:noWrap/>
            <w:vAlign w:val="bottom"/>
            <w:hideMark/>
          </w:tcPr>
          <w:p w14:paraId="7AB624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17968</w:t>
            </w:r>
          </w:p>
        </w:tc>
        <w:tc>
          <w:tcPr>
            <w:tcW w:w="726" w:type="dxa"/>
            <w:tcBorders>
              <w:top w:val="single" w:sz="4" w:space="0" w:color="8EA9DB"/>
              <w:left w:val="nil"/>
              <w:bottom w:val="single" w:sz="4" w:space="0" w:color="8EA9DB"/>
              <w:right w:val="nil"/>
            </w:tcBorders>
            <w:shd w:val="clear" w:color="D9E1F2" w:fill="D9E1F2"/>
            <w:noWrap/>
            <w:vAlign w:val="bottom"/>
            <w:hideMark/>
          </w:tcPr>
          <w:p w14:paraId="38912B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204</w:t>
            </w:r>
          </w:p>
        </w:tc>
        <w:tc>
          <w:tcPr>
            <w:tcW w:w="657" w:type="dxa"/>
            <w:tcBorders>
              <w:top w:val="single" w:sz="4" w:space="0" w:color="8EA9DB"/>
              <w:left w:val="nil"/>
              <w:bottom w:val="single" w:sz="4" w:space="0" w:color="8EA9DB"/>
              <w:right w:val="nil"/>
            </w:tcBorders>
            <w:shd w:val="clear" w:color="D9E1F2" w:fill="D9E1F2"/>
            <w:noWrap/>
            <w:vAlign w:val="bottom"/>
            <w:hideMark/>
          </w:tcPr>
          <w:p w14:paraId="344E5D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5597</w:t>
            </w:r>
          </w:p>
        </w:tc>
        <w:tc>
          <w:tcPr>
            <w:tcW w:w="726" w:type="dxa"/>
            <w:tcBorders>
              <w:top w:val="single" w:sz="4" w:space="0" w:color="8EA9DB"/>
              <w:left w:val="nil"/>
              <w:bottom w:val="single" w:sz="4" w:space="0" w:color="8EA9DB"/>
              <w:right w:val="nil"/>
            </w:tcBorders>
            <w:shd w:val="clear" w:color="D9E1F2" w:fill="D9E1F2"/>
            <w:noWrap/>
            <w:vAlign w:val="bottom"/>
            <w:hideMark/>
          </w:tcPr>
          <w:p w14:paraId="3D70E7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F6FC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DFA3D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tcBorders>
              <w:top w:val="single" w:sz="4" w:space="0" w:color="8EA9DB"/>
              <w:left w:val="nil"/>
              <w:bottom w:val="single" w:sz="4" w:space="0" w:color="8EA9DB"/>
              <w:right w:val="nil"/>
            </w:tcBorders>
            <w:shd w:val="clear" w:color="D9E1F2" w:fill="D9E1F2"/>
            <w:noWrap/>
            <w:vAlign w:val="bottom"/>
            <w:hideMark/>
          </w:tcPr>
          <w:p w14:paraId="341A7A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D9E1F2" w:fill="D9E1F2"/>
            <w:noWrap/>
            <w:vAlign w:val="bottom"/>
            <w:hideMark/>
          </w:tcPr>
          <w:p w14:paraId="76E941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D9E1F2" w:fill="D9E1F2"/>
            <w:noWrap/>
            <w:vAlign w:val="bottom"/>
            <w:hideMark/>
          </w:tcPr>
          <w:p w14:paraId="6D9553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5370</w:t>
            </w:r>
          </w:p>
        </w:tc>
        <w:tc>
          <w:tcPr>
            <w:tcW w:w="838" w:type="dxa"/>
            <w:tcBorders>
              <w:top w:val="single" w:sz="4" w:space="0" w:color="8EA9DB"/>
              <w:left w:val="nil"/>
              <w:bottom w:val="single" w:sz="4" w:space="0" w:color="8EA9DB"/>
              <w:right w:val="nil"/>
            </w:tcBorders>
            <w:shd w:val="clear" w:color="D9E1F2" w:fill="D9E1F2"/>
            <w:noWrap/>
            <w:vAlign w:val="bottom"/>
            <w:hideMark/>
          </w:tcPr>
          <w:p w14:paraId="14B0AE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921CC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048AC4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08DFAD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661" w:type="dxa"/>
            <w:tcBorders>
              <w:top w:val="single" w:sz="4" w:space="0" w:color="8EA9DB"/>
              <w:left w:val="nil"/>
              <w:bottom w:val="single" w:sz="4" w:space="0" w:color="8EA9DB"/>
              <w:right w:val="nil"/>
            </w:tcBorders>
            <w:shd w:val="clear" w:color="auto" w:fill="auto"/>
            <w:noWrap/>
            <w:vAlign w:val="bottom"/>
            <w:hideMark/>
          </w:tcPr>
          <w:p w14:paraId="080D43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801" w:type="dxa"/>
            <w:tcBorders>
              <w:top w:val="single" w:sz="4" w:space="0" w:color="8EA9DB"/>
              <w:left w:val="nil"/>
              <w:bottom w:val="single" w:sz="4" w:space="0" w:color="8EA9DB"/>
              <w:right w:val="nil"/>
            </w:tcBorders>
            <w:shd w:val="clear" w:color="auto" w:fill="auto"/>
            <w:noWrap/>
            <w:vAlign w:val="bottom"/>
            <w:hideMark/>
          </w:tcPr>
          <w:p w14:paraId="7FDA08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0.32922</w:t>
            </w:r>
          </w:p>
        </w:tc>
        <w:tc>
          <w:tcPr>
            <w:tcW w:w="796" w:type="dxa"/>
            <w:tcBorders>
              <w:top w:val="single" w:sz="4" w:space="0" w:color="8EA9DB"/>
              <w:left w:val="nil"/>
              <w:bottom w:val="single" w:sz="4" w:space="0" w:color="8EA9DB"/>
              <w:right w:val="nil"/>
            </w:tcBorders>
            <w:shd w:val="clear" w:color="auto" w:fill="auto"/>
            <w:noWrap/>
            <w:vAlign w:val="bottom"/>
            <w:hideMark/>
          </w:tcPr>
          <w:p w14:paraId="6A7ECD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D9053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4D53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1956</w:t>
            </w:r>
          </w:p>
        </w:tc>
        <w:tc>
          <w:tcPr>
            <w:tcW w:w="631" w:type="dxa"/>
            <w:tcBorders>
              <w:top w:val="single" w:sz="4" w:space="0" w:color="8EA9DB"/>
              <w:left w:val="nil"/>
              <w:bottom w:val="single" w:sz="4" w:space="0" w:color="8EA9DB"/>
              <w:right w:val="nil"/>
            </w:tcBorders>
            <w:shd w:val="clear" w:color="auto" w:fill="auto"/>
            <w:noWrap/>
            <w:vAlign w:val="bottom"/>
            <w:hideMark/>
          </w:tcPr>
          <w:p w14:paraId="41E686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30061</w:t>
            </w:r>
          </w:p>
        </w:tc>
        <w:tc>
          <w:tcPr>
            <w:tcW w:w="726" w:type="dxa"/>
            <w:tcBorders>
              <w:top w:val="single" w:sz="4" w:space="0" w:color="8EA9DB"/>
              <w:left w:val="nil"/>
              <w:bottom w:val="single" w:sz="4" w:space="0" w:color="8EA9DB"/>
              <w:right w:val="nil"/>
            </w:tcBorders>
            <w:shd w:val="clear" w:color="auto" w:fill="auto"/>
            <w:noWrap/>
            <w:vAlign w:val="bottom"/>
            <w:hideMark/>
          </w:tcPr>
          <w:p w14:paraId="43BC5A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w:t>
            </w:r>
          </w:p>
        </w:tc>
        <w:tc>
          <w:tcPr>
            <w:tcW w:w="657" w:type="dxa"/>
            <w:tcBorders>
              <w:top w:val="single" w:sz="4" w:space="0" w:color="8EA9DB"/>
              <w:left w:val="nil"/>
              <w:bottom w:val="single" w:sz="4" w:space="0" w:color="8EA9DB"/>
              <w:right w:val="nil"/>
            </w:tcBorders>
            <w:shd w:val="clear" w:color="auto" w:fill="auto"/>
            <w:noWrap/>
            <w:vAlign w:val="bottom"/>
            <w:hideMark/>
          </w:tcPr>
          <w:p w14:paraId="2BEF52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10503</w:t>
            </w:r>
          </w:p>
        </w:tc>
        <w:tc>
          <w:tcPr>
            <w:tcW w:w="726" w:type="dxa"/>
            <w:tcBorders>
              <w:top w:val="single" w:sz="4" w:space="0" w:color="8EA9DB"/>
              <w:left w:val="nil"/>
              <w:bottom w:val="single" w:sz="4" w:space="0" w:color="8EA9DB"/>
              <w:right w:val="nil"/>
            </w:tcBorders>
            <w:shd w:val="clear" w:color="auto" w:fill="auto"/>
            <w:noWrap/>
            <w:vAlign w:val="bottom"/>
            <w:hideMark/>
          </w:tcPr>
          <w:p w14:paraId="17418B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88A1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75C4F0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auto" w:fill="auto"/>
            <w:noWrap/>
            <w:vAlign w:val="bottom"/>
            <w:hideMark/>
          </w:tcPr>
          <w:p w14:paraId="1F3946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237</w:t>
            </w:r>
          </w:p>
        </w:tc>
        <w:tc>
          <w:tcPr>
            <w:tcW w:w="838" w:type="dxa"/>
            <w:tcBorders>
              <w:top w:val="single" w:sz="4" w:space="0" w:color="8EA9DB"/>
              <w:left w:val="nil"/>
              <w:bottom w:val="single" w:sz="4" w:space="0" w:color="8EA9DB"/>
              <w:right w:val="nil"/>
            </w:tcBorders>
            <w:shd w:val="clear" w:color="auto" w:fill="auto"/>
            <w:noWrap/>
            <w:vAlign w:val="bottom"/>
            <w:hideMark/>
          </w:tcPr>
          <w:p w14:paraId="73632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98</w:t>
            </w:r>
          </w:p>
        </w:tc>
        <w:tc>
          <w:tcPr>
            <w:tcW w:w="838" w:type="dxa"/>
            <w:tcBorders>
              <w:top w:val="single" w:sz="4" w:space="0" w:color="8EA9DB"/>
              <w:left w:val="nil"/>
              <w:bottom w:val="single" w:sz="4" w:space="0" w:color="8EA9DB"/>
              <w:right w:val="nil"/>
            </w:tcBorders>
            <w:shd w:val="clear" w:color="auto" w:fill="auto"/>
            <w:noWrap/>
            <w:vAlign w:val="bottom"/>
            <w:hideMark/>
          </w:tcPr>
          <w:p w14:paraId="3E8A62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10135</w:t>
            </w:r>
          </w:p>
        </w:tc>
        <w:tc>
          <w:tcPr>
            <w:tcW w:w="838" w:type="dxa"/>
            <w:tcBorders>
              <w:top w:val="single" w:sz="4" w:space="0" w:color="8EA9DB"/>
              <w:left w:val="nil"/>
              <w:bottom w:val="single" w:sz="4" w:space="0" w:color="8EA9DB"/>
              <w:right w:val="nil"/>
            </w:tcBorders>
            <w:shd w:val="clear" w:color="auto" w:fill="auto"/>
            <w:noWrap/>
            <w:vAlign w:val="bottom"/>
            <w:hideMark/>
          </w:tcPr>
          <w:p w14:paraId="5DFEA8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DA439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68BA6B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F051F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A9</w:t>
            </w:r>
          </w:p>
        </w:tc>
        <w:tc>
          <w:tcPr>
            <w:tcW w:w="661" w:type="dxa"/>
            <w:tcBorders>
              <w:top w:val="single" w:sz="4" w:space="0" w:color="8EA9DB"/>
              <w:left w:val="nil"/>
              <w:bottom w:val="single" w:sz="4" w:space="0" w:color="8EA9DB"/>
              <w:right w:val="nil"/>
            </w:tcBorders>
            <w:shd w:val="clear" w:color="D9E1F2" w:fill="D9E1F2"/>
            <w:noWrap/>
            <w:vAlign w:val="bottom"/>
            <w:hideMark/>
          </w:tcPr>
          <w:p w14:paraId="728B668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801" w:type="dxa"/>
            <w:tcBorders>
              <w:top w:val="single" w:sz="4" w:space="0" w:color="8EA9DB"/>
              <w:left w:val="nil"/>
              <w:bottom w:val="single" w:sz="4" w:space="0" w:color="8EA9DB"/>
              <w:right w:val="nil"/>
            </w:tcBorders>
            <w:shd w:val="clear" w:color="D9E1F2" w:fill="D9E1F2"/>
            <w:noWrap/>
            <w:vAlign w:val="bottom"/>
            <w:hideMark/>
          </w:tcPr>
          <w:p w14:paraId="68E867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0.320363</w:t>
            </w:r>
          </w:p>
        </w:tc>
        <w:tc>
          <w:tcPr>
            <w:tcW w:w="796" w:type="dxa"/>
            <w:tcBorders>
              <w:top w:val="single" w:sz="4" w:space="0" w:color="8EA9DB"/>
              <w:left w:val="nil"/>
              <w:bottom w:val="single" w:sz="4" w:space="0" w:color="8EA9DB"/>
              <w:right w:val="nil"/>
            </w:tcBorders>
            <w:shd w:val="clear" w:color="D9E1F2" w:fill="D9E1F2"/>
            <w:noWrap/>
            <w:vAlign w:val="bottom"/>
            <w:hideMark/>
          </w:tcPr>
          <w:p w14:paraId="36E26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776B11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F7403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1971</w:t>
            </w:r>
          </w:p>
        </w:tc>
        <w:tc>
          <w:tcPr>
            <w:tcW w:w="631" w:type="dxa"/>
            <w:tcBorders>
              <w:top w:val="single" w:sz="4" w:space="0" w:color="8EA9DB"/>
              <w:left w:val="nil"/>
              <w:bottom w:val="single" w:sz="4" w:space="0" w:color="8EA9DB"/>
              <w:right w:val="nil"/>
            </w:tcBorders>
            <w:shd w:val="clear" w:color="D9E1F2" w:fill="D9E1F2"/>
            <w:noWrap/>
            <w:vAlign w:val="bottom"/>
            <w:hideMark/>
          </w:tcPr>
          <w:p w14:paraId="70B6A7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22636</w:t>
            </w:r>
          </w:p>
        </w:tc>
        <w:tc>
          <w:tcPr>
            <w:tcW w:w="726" w:type="dxa"/>
            <w:tcBorders>
              <w:top w:val="single" w:sz="4" w:space="0" w:color="8EA9DB"/>
              <w:left w:val="nil"/>
              <w:bottom w:val="single" w:sz="4" w:space="0" w:color="8EA9DB"/>
              <w:right w:val="nil"/>
            </w:tcBorders>
            <w:shd w:val="clear" w:color="D9E1F2" w:fill="D9E1F2"/>
            <w:noWrap/>
            <w:vAlign w:val="bottom"/>
            <w:hideMark/>
          </w:tcPr>
          <w:p w14:paraId="2A3A4D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232</w:t>
            </w:r>
          </w:p>
        </w:tc>
        <w:tc>
          <w:tcPr>
            <w:tcW w:w="657" w:type="dxa"/>
            <w:tcBorders>
              <w:top w:val="single" w:sz="4" w:space="0" w:color="8EA9DB"/>
              <w:left w:val="nil"/>
              <w:bottom w:val="single" w:sz="4" w:space="0" w:color="8EA9DB"/>
              <w:right w:val="nil"/>
            </w:tcBorders>
            <w:shd w:val="clear" w:color="D9E1F2" w:fill="D9E1F2"/>
            <w:noWrap/>
            <w:vAlign w:val="bottom"/>
            <w:hideMark/>
          </w:tcPr>
          <w:p w14:paraId="19BF54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6450</w:t>
            </w:r>
          </w:p>
        </w:tc>
        <w:tc>
          <w:tcPr>
            <w:tcW w:w="726" w:type="dxa"/>
            <w:tcBorders>
              <w:top w:val="single" w:sz="4" w:space="0" w:color="8EA9DB"/>
              <w:left w:val="nil"/>
              <w:bottom w:val="single" w:sz="4" w:space="0" w:color="8EA9DB"/>
              <w:right w:val="nil"/>
            </w:tcBorders>
            <w:shd w:val="clear" w:color="D9E1F2" w:fill="D9E1F2"/>
            <w:noWrap/>
            <w:vAlign w:val="bottom"/>
            <w:hideMark/>
          </w:tcPr>
          <w:p w14:paraId="5C1A7B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EF2B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1013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66</w:t>
            </w:r>
          </w:p>
        </w:tc>
        <w:tc>
          <w:tcPr>
            <w:tcW w:w="796" w:type="dxa"/>
            <w:tcBorders>
              <w:top w:val="single" w:sz="4" w:space="0" w:color="8EA9DB"/>
              <w:left w:val="nil"/>
              <w:bottom w:val="single" w:sz="4" w:space="0" w:color="8EA9DB"/>
              <w:right w:val="nil"/>
            </w:tcBorders>
            <w:shd w:val="clear" w:color="D9E1F2" w:fill="D9E1F2"/>
            <w:noWrap/>
            <w:vAlign w:val="bottom"/>
            <w:hideMark/>
          </w:tcPr>
          <w:p w14:paraId="671067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tcBorders>
              <w:top w:val="single" w:sz="4" w:space="0" w:color="8EA9DB"/>
              <w:left w:val="nil"/>
              <w:bottom w:val="single" w:sz="4" w:space="0" w:color="8EA9DB"/>
              <w:right w:val="nil"/>
            </w:tcBorders>
            <w:shd w:val="clear" w:color="D9E1F2" w:fill="D9E1F2"/>
            <w:noWrap/>
            <w:vAlign w:val="bottom"/>
            <w:hideMark/>
          </w:tcPr>
          <w:p w14:paraId="7B600F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tcBorders>
              <w:top w:val="single" w:sz="4" w:space="0" w:color="8EA9DB"/>
              <w:left w:val="nil"/>
              <w:bottom w:val="single" w:sz="4" w:space="0" w:color="8EA9DB"/>
              <w:right w:val="nil"/>
            </w:tcBorders>
            <w:shd w:val="clear" w:color="D9E1F2" w:fill="D9E1F2"/>
            <w:noWrap/>
            <w:vAlign w:val="bottom"/>
            <w:hideMark/>
          </w:tcPr>
          <w:p w14:paraId="2F47B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6125</w:t>
            </w:r>
          </w:p>
        </w:tc>
        <w:tc>
          <w:tcPr>
            <w:tcW w:w="838" w:type="dxa"/>
            <w:tcBorders>
              <w:top w:val="single" w:sz="4" w:space="0" w:color="8EA9DB"/>
              <w:left w:val="nil"/>
              <w:bottom w:val="single" w:sz="4" w:space="0" w:color="8EA9DB"/>
              <w:right w:val="nil"/>
            </w:tcBorders>
            <w:shd w:val="clear" w:color="D9E1F2" w:fill="D9E1F2"/>
            <w:noWrap/>
            <w:vAlign w:val="bottom"/>
            <w:hideMark/>
          </w:tcPr>
          <w:p w14:paraId="6CDF99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9002B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CA9C97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68762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w:t>
            </w:r>
          </w:p>
        </w:tc>
        <w:tc>
          <w:tcPr>
            <w:tcW w:w="661" w:type="dxa"/>
            <w:tcBorders>
              <w:top w:val="single" w:sz="4" w:space="0" w:color="8EA9DB"/>
              <w:left w:val="nil"/>
              <w:bottom w:val="single" w:sz="4" w:space="0" w:color="8EA9DB"/>
              <w:right w:val="nil"/>
            </w:tcBorders>
            <w:shd w:val="clear" w:color="auto" w:fill="auto"/>
            <w:noWrap/>
            <w:vAlign w:val="bottom"/>
            <w:hideMark/>
          </w:tcPr>
          <w:p w14:paraId="72DA55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801" w:type="dxa"/>
            <w:tcBorders>
              <w:top w:val="single" w:sz="4" w:space="0" w:color="8EA9DB"/>
              <w:left w:val="nil"/>
              <w:bottom w:val="single" w:sz="4" w:space="0" w:color="8EA9DB"/>
              <w:right w:val="nil"/>
            </w:tcBorders>
            <w:shd w:val="clear" w:color="auto" w:fill="auto"/>
            <w:noWrap/>
            <w:vAlign w:val="bottom"/>
            <w:hideMark/>
          </w:tcPr>
          <w:p w14:paraId="3D1339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0.315161</w:t>
            </w:r>
          </w:p>
        </w:tc>
        <w:tc>
          <w:tcPr>
            <w:tcW w:w="796" w:type="dxa"/>
            <w:tcBorders>
              <w:top w:val="single" w:sz="4" w:space="0" w:color="8EA9DB"/>
              <w:left w:val="nil"/>
              <w:bottom w:val="single" w:sz="4" w:space="0" w:color="8EA9DB"/>
              <w:right w:val="nil"/>
            </w:tcBorders>
            <w:shd w:val="clear" w:color="auto" w:fill="auto"/>
            <w:noWrap/>
            <w:vAlign w:val="bottom"/>
            <w:hideMark/>
          </w:tcPr>
          <w:p w14:paraId="2599A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3C04F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53B332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1344</w:t>
            </w:r>
          </w:p>
        </w:tc>
        <w:tc>
          <w:tcPr>
            <w:tcW w:w="631" w:type="dxa"/>
            <w:tcBorders>
              <w:top w:val="single" w:sz="4" w:space="0" w:color="8EA9DB"/>
              <w:left w:val="nil"/>
              <w:bottom w:val="single" w:sz="4" w:space="0" w:color="8EA9DB"/>
              <w:right w:val="nil"/>
            </w:tcBorders>
            <w:shd w:val="clear" w:color="auto" w:fill="auto"/>
            <w:noWrap/>
            <w:vAlign w:val="bottom"/>
            <w:hideMark/>
          </w:tcPr>
          <w:p w14:paraId="1CAB23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17775</w:t>
            </w:r>
          </w:p>
        </w:tc>
        <w:tc>
          <w:tcPr>
            <w:tcW w:w="726" w:type="dxa"/>
            <w:tcBorders>
              <w:top w:val="single" w:sz="4" w:space="0" w:color="8EA9DB"/>
              <w:left w:val="nil"/>
              <w:bottom w:val="single" w:sz="4" w:space="0" w:color="8EA9DB"/>
              <w:right w:val="nil"/>
            </w:tcBorders>
            <w:shd w:val="clear" w:color="auto" w:fill="auto"/>
            <w:noWrap/>
            <w:vAlign w:val="bottom"/>
            <w:hideMark/>
          </w:tcPr>
          <w:p w14:paraId="6C87A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w:t>
            </w:r>
          </w:p>
        </w:tc>
        <w:tc>
          <w:tcPr>
            <w:tcW w:w="657" w:type="dxa"/>
            <w:tcBorders>
              <w:top w:val="single" w:sz="4" w:space="0" w:color="8EA9DB"/>
              <w:left w:val="nil"/>
              <w:bottom w:val="single" w:sz="4" w:space="0" w:color="8EA9DB"/>
              <w:right w:val="nil"/>
            </w:tcBorders>
            <w:shd w:val="clear" w:color="auto" w:fill="auto"/>
            <w:noWrap/>
            <w:vAlign w:val="bottom"/>
            <w:hideMark/>
          </w:tcPr>
          <w:p w14:paraId="2A912C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5757</w:t>
            </w:r>
          </w:p>
        </w:tc>
        <w:tc>
          <w:tcPr>
            <w:tcW w:w="726" w:type="dxa"/>
            <w:tcBorders>
              <w:top w:val="single" w:sz="4" w:space="0" w:color="8EA9DB"/>
              <w:left w:val="nil"/>
              <w:bottom w:val="single" w:sz="4" w:space="0" w:color="8EA9DB"/>
              <w:right w:val="nil"/>
            </w:tcBorders>
            <w:shd w:val="clear" w:color="auto" w:fill="auto"/>
            <w:noWrap/>
            <w:vAlign w:val="bottom"/>
            <w:hideMark/>
          </w:tcPr>
          <w:p w14:paraId="1E5594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54337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4F30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w:t>
            </w:r>
          </w:p>
        </w:tc>
        <w:tc>
          <w:tcPr>
            <w:tcW w:w="796" w:type="dxa"/>
            <w:tcBorders>
              <w:top w:val="single" w:sz="4" w:space="0" w:color="8EA9DB"/>
              <w:left w:val="nil"/>
              <w:bottom w:val="single" w:sz="4" w:space="0" w:color="8EA9DB"/>
              <w:right w:val="nil"/>
            </w:tcBorders>
            <w:shd w:val="clear" w:color="auto" w:fill="auto"/>
            <w:noWrap/>
            <w:vAlign w:val="bottom"/>
            <w:hideMark/>
          </w:tcPr>
          <w:p w14:paraId="0B844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w:t>
            </w:r>
          </w:p>
        </w:tc>
        <w:tc>
          <w:tcPr>
            <w:tcW w:w="838" w:type="dxa"/>
            <w:tcBorders>
              <w:top w:val="single" w:sz="4" w:space="0" w:color="8EA9DB"/>
              <w:left w:val="nil"/>
              <w:bottom w:val="single" w:sz="4" w:space="0" w:color="8EA9DB"/>
              <w:right w:val="nil"/>
            </w:tcBorders>
            <w:shd w:val="clear" w:color="auto" w:fill="auto"/>
            <w:noWrap/>
            <w:vAlign w:val="bottom"/>
            <w:hideMark/>
          </w:tcPr>
          <w:p w14:paraId="6C1A79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tcBorders>
              <w:top w:val="single" w:sz="4" w:space="0" w:color="8EA9DB"/>
              <w:left w:val="nil"/>
              <w:bottom w:val="single" w:sz="4" w:space="0" w:color="8EA9DB"/>
              <w:right w:val="nil"/>
            </w:tcBorders>
            <w:shd w:val="clear" w:color="auto" w:fill="auto"/>
            <w:noWrap/>
            <w:vAlign w:val="bottom"/>
            <w:hideMark/>
          </w:tcPr>
          <w:p w14:paraId="4EC317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5546</w:t>
            </w:r>
          </w:p>
        </w:tc>
        <w:tc>
          <w:tcPr>
            <w:tcW w:w="838" w:type="dxa"/>
            <w:tcBorders>
              <w:top w:val="single" w:sz="4" w:space="0" w:color="8EA9DB"/>
              <w:left w:val="nil"/>
              <w:bottom w:val="single" w:sz="4" w:space="0" w:color="8EA9DB"/>
              <w:right w:val="nil"/>
            </w:tcBorders>
            <w:shd w:val="clear" w:color="auto" w:fill="auto"/>
            <w:noWrap/>
            <w:vAlign w:val="bottom"/>
            <w:hideMark/>
          </w:tcPr>
          <w:p w14:paraId="2D775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55B144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107C7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8A19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661" w:type="dxa"/>
            <w:tcBorders>
              <w:top w:val="single" w:sz="4" w:space="0" w:color="8EA9DB"/>
              <w:left w:val="nil"/>
              <w:bottom w:val="single" w:sz="4" w:space="0" w:color="8EA9DB"/>
              <w:right w:val="nil"/>
            </w:tcBorders>
            <w:shd w:val="clear" w:color="D9E1F2" w:fill="D9E1F2"/>
            <w:noWrap/>
            <w:vAlign w:val="bottom"/>
            <w:hideMark/>
          </w:tcPr>
          <w:p w14:paraId="1AADAE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801" w:type="dxa"/>
            <w:tcBorders>
              <w:top w:val="single" w:sz="4" w:space="0" w:color="8EA9DB"/>
              <w:left w:val="nil"/>
              <w:bottom w:val="single" w:sz="4" w:space="0" w:color="8EA9DB"/>
              <w:right w:val="nil"/>
            </w:tcBorders>
            <w:shd w:val="clear" w:color="D9E1F2" w:fill="D9E1F2"/>
            <w:noWrap/>
            <w:vAlign w:val="bottom"/>
            <w:hideMark/>
          </w:tcPr>
          <w:p w14:paraId="14065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0.315039</w:t>
            </w:r>
          </w:p>
        </w:tc>
        <w:tc>
          <w:tcPr>
            <w:tcW w:w="796" w:type="dxa"/>
            <w:tcBorders>
              <w:top w:val="single" w:sz="4" w:space="0" w:color="8EA9DB"/>
              <w:left w:val="nil"/>
              <w:bottom w:val="single" w:sz="4" w:space="0" w:color="8EA9DB"/>
              <w:right w:val="nil"/>
            </w:tcBorders>
            <w:shd w:val="clear" w:color="D9E1F2" w:fill="D9E1F2"/>
            <w:noWrap/>
            <w:vAlign w:val="bottom"/>
            <w:hideMark/>
          </w:tcPr>
          <w:p w14:paraId="535125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B222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18E574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1586</w:t>
            </w:r>
          </w:p>
        </w:tc>
        <w:tc>
          <w:tcPr>
            <w:tcW w:w="631" w:type="dxa"/>
            <w:tcBorders>
              <w:top w:val="single" w:sz="4" w:space="0" w:color="8EA9DB"/>
              <w:left w:val="nil"/>
              <w:bottom w:val="single" w:sz="4" w:space="0" w:color="8EA9DB"/>
              <w:right w:val="nil"/>
            </w:tcBorders>
            <w:shd w:val="clear" w:color="D9E1F2" w:fill="D9E1F2"/>
            <w:noWrap/>
            <w:vAlign w:val="bottom"/>
            <w:hideMark/>
          </w:tcPr>
          <w:p w14:paraId="35ADB9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19944</w:t>
            </w:r>
          </w:p>
        </w:tc>
        <w:tc>
          <w:tcPr>
            <w:tcW w:w="726" w:type="dxa"/>
            <w:tcBorders>
              <w:top w:val="single" w:sz="4" w:space="0" w:color="8EA9DB"/>
              <w:left w:val="nil"/>
              <w:bottom w:val="single" w:sz="4" w:space="0" w:color="8EA9DB"/>
              <w:right w:val="nil"/>
            </w:tcBorders>
            <w:shd w:val="clear" w:color="D9E1F2" w:fill="D9E1F2"/>
            <w:noWrap/>
            <w:vAlign w:val="bottom"/>
            <w:hideMark/>
          </w:tcPr>
          <w:p w14:paraId="64B13E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tcBorders>
              <w:top w:val="single" w:sz="4" w:space="0" w:color="8EA9DB"/>
              <w:left w:val="nil"/>
              <w:bottom w:val="single" w:sz="4" w:space="0" w:color="8EA9DB"/>
              <w:right w:val="nil"/>
            </w:tcBorders>
            <w:shd w:val="clear" w:color="D9E1F2" w:fill="D9E1F2"/>
            <w:noWrap/>
            <w:vAlign w:val="bottom"/>
            <w:hideMark/>
          </w:tcPr>
          <w:p w14:paraId="7EC35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6017</w:t>
            </w:r>
          </w:p>
        </w:tc>
        <w:tc>
          <w:tcPr>
            <w:tcW w:w="726" w:type="dxa"/>
            <w:tcBorders>
              <w:top w:val="single" w:sz="4" w:space="0" w:color="8EA9DB"/>
              <w:left w:val="nil"/>
              <w:bottom w:val="single" w:sz="4" w:space="0" w:color="8EA9DB"/>
              <w:right w:val="nil"/>
            </w:tcBorders>
            <w:shd w:val="clear" w:color="D9E1F2" w:fill="D9E1F2"/>
            <w:noWrap/>
            <w:vAlign w:val="bottom"/>
            <w:hideMark/>
          </w:tcPr>
          <w:p w14:paraId="279DD29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CA525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169C8B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w:t>
            </w:r>
          </w:p>
        </w:tc>
        <w:tc>
          <w:tcPr>
            <w:tcW w:w="796" w:type="dxa"/>
            <w:tcBorders>
              <w:top w:val="single" w:sz="4" w:space="0" w:color="8EA9DB"/>
              <w:left w:val="nil"/>
              <w:bottom w:val="single" w:sz="4" w:space="0" w:color="8EA9DB"/>
              <w:right w:val="nil"/>
            </w:tcBorders>
            <w:shd w:val="clear" w:color="D9E1F2" w:fill="D9E1F2"/>
            <w:noWrap/>
            <w:vAlign w:val="bottom"/>
            <w:hideMark/>
          </w:tcPr>
          <w:p w14:paraId="0E96D1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tcBorders>
              <w:top w:val="single" w:sz="4" w:space="0" w:color="8EA9DB"/>
              <w:left w:val="nil"/>
              <w:bottom w:val="single" w:sz="4" w:space="0" w:color="8EA9DB"/>
              <w:right w:val="nil"/>
            </w:tcBorders>
            <w:shd w:val="clear" w:color="D9E1F2" w:fill="D9E1F2"/>
            <w:noWrap/>
            <w:vAlign w:val="bottom"/>
            <w:hideMark/>
          </w:tcPr>
          <w:p w14:paraId="4AF0A8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0D8846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5677</w:t>
            </w:r>
          </w:p>
        </w:tc>
        <w:tc>
          <w:tcPr>
            <w:tcW w:w="838" w:type="dxa"/>
            <w:tcBorders>
              <w:top w:val="single" w:sz="4" w:space="0" w:color="8EA9DB"/>
              <w:left w:val="nil"/>
              <w:bottom w:val="single" w:sz="4" w:space="0" w:color="8EA9DB"/>
              <w:right w:val="nil"/>
            </w:tcBorders>
            <w:shd w:val="clear" w:color="D9E1F2" w:fill="D9E1F2"/>
            <w:noWrap/>
            <w:vAlign w:val="bottom"/>
            <w:hideMark/>
          </w:tcPr>
          <w:p w14:paraId="400711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A305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88E3F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283EB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D4</w:t>
            </w:r>
          </w:p>
        </w:tc>
        <w:tc>
          <w:tcPr>
            <w:tcW w:w="661" w:type="dxa"/>
            <w:tcBorders>
              <w:top w:val="single" w:sz="4" w:space="0" w:color="8EA9DB"/>
              <w:left w:val="nil"/>
              <w:bottom w:val="single" w:sz="4" w:space="0" w:color="8EA9DB"/>
              <w:right w:val="nil"/>
            </w:tcBorders>
            <w:shd w:val="clear" w:color="auto" w:fill="auto"/>
            <w:noWrap/>
            <w:vAlign w:val="bottom"/>
            <w:hideMark/>
          </w:tcPr>
          <w:p w14:paraId="39ED5F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801" w:type="dxa"/>
            <w:tcBorders>
              <w:top w:val="single" w:sz="4" w:space="0" w:color="8EA9DB"/>
              <w:left w:val="nil"/>
              <w:bottom w:val="single" w:sz="4" w:space="0" w:color="8EA9DB"/>
              <w:right w:val="nil"/>
            </w:tcBorders>
            <w:shd w:val="clear" w:color="auto" w:fill="auto"/>
            <w:noWrap/>
            <w:vAlign w:val="bottom"/>
            <w:hideMark/>
          </w:tcPr>
          <w:p w14:paraId="627BED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0.313554</w:t>
            </w:r>
          </w:p>
        </w:tc>
        <w:tc>
          <w:tcPr>
            <w:tcW w:w="796" w:type="dxa"/>
            <w:tcBorders>
              <w:top w:val="single" w:sz="4" w:space="0" w:color="8EA9DB"/>
              <w:left w:val="nil"/>
              <w:bottom w:val="single" w:sz="4" w:space="0" w:color="8EA9DB"/>
              <w:right w:val="nil"/>
            </w:tcBorders>
            <w:shd w:val="clear" w:color="auto" w:fill="auto"/>
            <w:noWrap/>
            <w:vAlign w:val="bottom"/>
            <w:hideMark/>
          </w:tcPr>
          <w:p w14:paraId="474E5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343BE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8FA32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2916</w:t>
            </w:r>
          </w:p>
        </w:tc>
        <w:tc>
          <w:tcPr>
            <w:tcW w:w="631" w:type="dxa"/>
            <w:tcBorders>
              <w:top w:val="single" w:sz="4" w:space="0" w:color="8EA9DB"/>
              <w:left w:val="nil"/>
              <w:bottom w:val="single" w:sz="4" w:space="0" w:color="8EA9DB"/>
              <w:right w:val="nil"/>
            </w:tcBorders>
            <w:shd w:val="clear" w:color="auto" w:fill="auto"/>
            <w:noWrap/>
            <w:vAlign w:val="bottom"/>
            <w:hideMark/>
          </w:tcPr>
          <w:p w14:paraId="3165D0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35076</w:t>
            </w:r>
          </w:p>
        </w:tc>
        <w:tc>
          <w:tcPr>
            <w:tcW w:w="726" w:type="dxa"/>
            <w:tcBorders>
              <w:top w:val="single" w:sz="4" w:space="0" w:color="8EA9DB"/>
              <w:left w:val="nil"/>
              <w:bottom w:val="single" w:sz="4" w:space="0" w:color="8EA9DB"/>
              <w:right w:val="nil"/>
            </w:tcBorders>
            <w:shd w:val="clear" w:color="auto" w:fill="auto"/>
            <w:noWrap/>
            <w:vAlign w:val="bottom"/>
            <w:hideMark/>
          </w:tcPr>
          <w:p w14:paraId="2A0770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428</w:t>
            </w:r>
          </w:p>
        </w:tc>
        <w:tc>
          <w:tcPr>
            <w:tcW w:w="657" w:type="dxa"/>
            <w:tcBorders>
              <w:top w:val="single" w:sz="4" w:space="0" w:color="8EA9DB"/>
              <w:left w:val="nil"/>
              <w:bottom w:val="single" w:sz="4" w:space="0" w:color="8EA9DB"/>
              <w:right w:val="nil"/>
            </w:tcBorders>
            <w:shd w:val="clear" w:color="auto" w:fill="auto"/>
            <w:noWrap/>
            <w:vAlign w:val="bottom"/>
            <w:hideMark/>
          </w:tcPr>
          <w:p w14:paraId="7A6B5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11225</w:t>
            </w:r>
          </w:p>
        </w:tc>
        <w:tc>
          <w:tcPr>
            <w:tcW w:w="726" w:type="dxa"/>
            <w:tcBorders>
              <w:top w:val="single" w:sz="4" w:space="0" w:color="8EA9DB"/>
              <w:left w:val="nil"/>
              <w:bottom w:val="single" w:sz="4" w:space="0" w:color="8EA9DB"/>
              <w:right w:val="nil"/>
            </w:tcBorders>
            <w:shd w:val="clear" w:color="auto" w:fill="auto"/>
            <w:noWrap/>
            <w:vAlign w:val="bottom"/>
            <w:hideMark/>
          </w:tcPr>
          <w:p w14:paraId="03B5C1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6ECC05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3FA7D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w:t>
            </w:r>
          </w:p>
        </w:tc>
        <w:tc>
          <w:tcPr>
            <w:tcW w:w="796" w:type="dxa"/>
            <w:tcBorders>
              <w:top w:val="single" w:sz="4" w:space="0" w:color="8EA9DB"/>
              <w:left w:val="nil"/>
              <w:bottom w:val="single" w:sz="4" w:space="0" w:color="8EA9DB"/>
              <w:right w:val="nil"/>
            </w:tcBorders>
            <w:shd w:val="clear" w:color="auto" w:fill="auto"/>
            <w:noWrap/>
            <w:vAlign w:val="bottom"/>
            <w:hideMark/>
          </w:tcPr>
          <w:p w14:paraId="5B9FE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458</w:t>
            </w:r>
          </w:p>
        </w:tc>
        <w:tc>
          <w:tcPr>
            <w:tcW w:w="838" w:type="dxa"/>
            <w:tcBorders>
              <w:top w:val="single" w:sz="4" w:space="0" w:color="8EA9DB"/>
              <w:left w:val="nil"/>
              <w:bottom w:val="single" w:sz="4" w:space="0" w:color="8EA9DB"/>
              <w:right w:val="nil"/>
            </w:tcBorders>
            <w:shd w:val="clear" w:color="auto" w:fill="auto"/>
            <w:noWrap/>
            <w:vAlign w:val="bottom"/>
            <w:hideMark/>
          </w:tcPr>
          <w:p w14:paraId="20C443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tcBorders>
              <w:top w:val="single" w:sz="4" w:space="0" w:color="8EA9DB"/>
              <w:left w:val="nil"/>
              <w:bottom w:val="single" w:sz="4" w:space="0" w:color="8EA9DB"/>
              <w:right w:val="nil"/>
            </w:tcBorders>
            <w:shd w:val="clear" w:color="auto" w:fill="auto"/>
            <w:noWrap/>
            <w:vAlign w:val="bottom"/>
            <w:hideMark/>
          </w:tcPr>
          <w:p w14:paraId="245594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10427</w:t>
            </w:r>
          </w:p>
        </w:tc>
        <w:tc>
          <w:tcPr>
            <w:tcW w:w="838" w:type="dxa"/>
            <w:tcBorders>
              <w:top w:val="single" w:sz="4" w:space="0" w:color="8EA9DB"/>
              <w:left w:val="nil"/>
              <w:bottom w:val="single" w:sz="4" w:space="0" w:color="8EA9DB"/>
              <w:right w:val="nil"/>
            </w:tcBorders>
            <w:shd w:val="clear" w:color="auto" w:fill="auto"/>
            <w:noWrap/>
            <w:vAlign w:val="bottom"/>
            <w:hideMark/>
          </w:tcPr>
          <w:p w14:paraId="021D4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38F98C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BF9534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169EFB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661" w:type="dxa"/>
            <w:tcBorders>
              <w:top w:val="single" w:sz="4" w:space="0" w:color="8EA9DB"/>
              <w:left w:val="nil"/>
              <w:bottom w:val="single" w:sz="4" w:space="0" w:color="8EA9DB"/>
              <w:right w:val="nil"/>
            </w:tcBorders>
            <w:shd w:val="clear" w:color="D9E1F2" w:fill="D9E1F2"/>
            <w:noWrap/>
            <w:vAlign w:val="bottom"/>
            <w:hideMark/>
          </w:tcPr>
          <w:p w14:paraId="6C31F5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801" w:type="dxa"/>
            <w:tcBorders>
              <w:top w:val="single" w:sz="4" w:space="0" w:color="8EA9DB"/>
              <w:left w:val="nil"/>
              <w:bottom w:val="single" w:sz="4" w:space="0" w:color="8EA9DB"/>
              <w:right w:val="nil"/>
            </w:tcBorders>
            <w:shd w:val="clear" w:color="D9E1F2" w:fill="D9E1F2"/>
            <w:noWrap/>
            <w:vAlign w:val="bottom"/>
            <w:hideMark/>
          </w:tcPr>
          <w:p w14:paraId="53B46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0.312692</w:t>
            </w:r>
          </w:p>
        </w:tc>
        <w:tc>
          <w:tcPr>
            <w:tcW w:w="796" w:type="dxa"/>
            <w:tcBorders>
              <w:top w:val="single" w:sz="4" w:space="0" w:color="8EA9DB"/>
              <w:left w:val="nil"/>
              <w:bottom w:val="single" w:sz="4" w:space="0" w:color="8EA9DB"/>
              <w:right w:val="nil"/>
            </w:tcBorders>
            <w:shd w:val="clear" w:color="D9E1F2" w:fill="D9E1F2"/>
            <w:noWrap/>
            <w:vAlign w:val="bottom"/>
            <w:hideMark/>
          </w:tcPr>
          <w:p w14:paraId="4A5487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7DA6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1D1E6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2090</w:t>
            </w:r>
          </w:p>
        </w:tc>
        <w:tc>
          <w:tcPr>
            <w:tcW w:w="631" w:type="dxa"/>
            <w:tcBorders>
              <w:top w:val="single" w:sz="4" w:space="0" w:color="8EA9DB"/>
              <w:left w:val="nil"/>
              <w:bottom w:val="single" w:sz="4" w:space="0" w:color="8EA9DB"/>
              <w:right w:val="nil"/>
            </w:tcBorders>
            <w:shd w:val="clear" w:color="D9E1F2" w:fill="D9E1F2"/>
            <w:noWrap/>
            <w:vAlign w:val="bottom"/>
            <w:hideMark/>
          </w:tcPr>
          <w:p w14:paraId="6C72A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24829</w:t>
            </w:r>
          </w:p>
        </w:tc>
        <w:tc>
          <w:tcPr>
            <w:tcW w:w="726" w:type="dxa"/>
            <w:tcBorders>
              <w:top w:val="single" w:sz="4" w:space="0" w:color="8EA9DB"/>
              <w:left w:val="nil"/>
              <w:bottom w:val="single" w:sz="4" w:space="0" w:color="8EA9DB"/>
              <w:right w:val="nil"/>
            </w:tcBorders>
            <w:shd w:val="clear" w:color="D9E1F2" w:fill="D9E1F2"/>
            <w:noWrap/>
            <w:vAlign w:val="bottom"/>
            <w:hideMark/>
          </w:tcPr>
          <w:p w14:paraId="05033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420</w:t>
            </w:r>
          </w:p>
        </w:tc>
        <w:tc>
          <w:tcPr>
            <w:tcW w:w="657" w:type="dxa"/>
            <w:tcBorders>
              <w:top w:val="single" w:sz="4" w:space="0" w:color="8EA9DB"/>
              <w:left w:val="nil"/>
              <w:bottom w:val="single" w:sz="4" w:space="0" w:color="8EA9DB"/>
              <w:right w:val="nil"/>
            </w:tcBorders>
            <w:shd w:val="clear" w:color="D9E1F2" w:fill="D9E1F2"/>
            <w:noWrap/>
            <w:vAlign w:val="bottom"/>
            <w:hideMark/>
          </w:tcPr>
          <w:p w14:paraId="66D833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7666</w:t>
            </w:r>
          </w:p>
        </w:tc>
        <w:tc>
          <w:tcPr>
            <w:tcW w:w="726" w:type="dxa"/>
            <w:tcBorders>
              <w:top w:val="single" w:sz="4" w:space="0" w:color="8EA9DB"/>
              <w:left w:val="nil"/>
              <w:bottom w:val="single" w:sz="4" w:space="0" w:color="8EA9DB"/>
              <w:right w:val="nil"/>
            </w:tcBorders>
            <w:shd w:val="clear" w:color="D9E1F2" w:fill="D9E1F2"/>
            <w:noWrap/>
            <w:vAlign w:val="bottom"/>
            <w:hideMark/>
          </w:tcPr>
          <w:p w14:paraId="0F40DA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45FE45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6C549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tcBorders>
              <w:top w:val="single" w:sz="4" w:space="0" w:color="8EA9DB"/>
              <w:left w:val="nil"/>
              <w:bottom w:val="single" w:sz="4" w:space="0" w:color="8EA9DB"/>
              <w:right w:val="nil"/>
            </w:tcBorders>
            <w:shd w:val="clear" w:color="D9E1F2" w:fill="D9E1F2"/>
            <w:noWrap/>
            <w:vAlign w:val="bottom"/>
            <w:hideMark/>
          </w:tcPr>
          <w:p w14:paraId="19AB6D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261</w:t>
            </w:r>
          </w:p>
        </w:tc>
        <w:tc>
          <w:tcPr>
            <w:tcW w:w="838" w:type="dxa"/>
            <w:tcBorders>
              <w:top w:val="single" w:sz="4" w:space="0" w:color="8EA9DB"/>
              <w:left w:val="nil"/>
              <w:bottom w:val="single" w:sz="4" w:space="0" w:color="8EA9DB"/>
              <w:right w:val="nil"/>
            </w:tcBorders>
            <w:shd w:val="clear" w:color="D9E1F2" w:fill="D9E1F2"/>
            <w:noWrap/>
            <w:vAlign w:val="bottom"/>
            <w:hideMark/>
          </w:tcPr>
          <w:p w14:paraId="60A2C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D9E1F2" w:fill="D9E1F2"/>
            <w:noWrap/>
            <w:vAlign w:val="bottom"/>
            <w:hideMark/>
          </w:tcPr>
          <w:p w14:paraId="5FE14B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6987</w:t>
            </w:r>
          </w:p>
        </w:tc>
        <w:tc>
          <w:tcPr>
            <w:tcW w:w="838" w:type="dxa"/>
            <w:tcBorders>
              <w:top w:val="single" w:sz="4" w:space="0" w:color="8EA9DB"/>
              <w:left w:val="nil"/>
              <w:bottom w:val="single" w:sz="4" w:space="0" w:color="8EA9DB"/>
              <w:right w:val="nil"/>
            </w:tcBorders>
            <w:shd w:val="clear" w:color="D9E1F2" w:fill="D9E1F2"/>
            <w:noWrap/>
            <w:vAlign w:val="bottom"/>
            <w:hideMark/>
          </w:tcPr>
          <w:p w14:paraId="611A5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99CB5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5BB51E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46FD62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661" w:type="dxa"/>
            <w:tcBorders>
              <w:top w:val="single" w:sz="4" w:space="0" w:color="8EA9DB"/>
              <w:left w:val="nil"/>
              <w:bottom w:val="single" w:sz="4" w:space="0" w:color="8EA9DB"/>
              <w:right w:val="nil"/>
            </w:tcBorders>
            <w:shd w:val="clear" w:color="auto" w:fill="auto"/>
            <w:noWrap/>
            <w:vAlign w:val="bottom"/>
            <w:hideMark/>
          </w:tcPr>
          <w:p w14:paraId="01A765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801" w:type="dxa"/>
            <w:tcBorders>
              <w:top w:val="single" w:sz="4" w:space="0" w:color="8EA9DB"/>
              <w:left w:val="nil"/>
              <w:bottom w:val="single" w:sz="4" w:space="0" w:color="8EA9DB"/>
              <w:right w:val="nil"/>
            </w:tcBorders>
            <w:shd w:val="clear" w:color="auto" w:fill="auto"/>
            <w:noWrap/>
            <w:vAlign w:val="bottom"/>
            <w:hideMark/>
          </w:tcPr>
          <w:p w14:paraId="0DF115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0.31253</w:t>
            </w:r>
          </w:p>
        </w:tc>
        <w:tc>
          <w:tcPr>
            <w:tcW w:w="796" w:type="dxa"/>
            <w:tcBorders>
              <w:top w:val="single" w:sz="4" w:space="0" w:color="8EA9DB"/>
              <w:left w:val="nil"/>
              <w:bottom w:val="single" w:sz="4" w:space="0" w:color="8EA9DB"/>
              <w:right w:val="nil"/>
            </w:tcBorders>
            <w:shd w:val="clear" w:color="auto" w:fill="auto"/>
            <w:noWrap/>
            <w:vAlign w:val="bottom"/>
            <w:hideMark/>
          </w:tcPr>
          <w:p w14:paraId="74D90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462B5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9D146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1651</w:t>
            </w:r>
          </w:p>
        </w:tc>
        <w:tc>
          <w:tcPr>
            <w:tcW w:w="631" w:type="dxa"/>
            <w:tcBorders>
              <w:top w:val="single" w:sz="4" w:space="0" w:color="8EA9DB"/>
              <w:left w:val="nil"/>
              <w:bottom w:val="single" w:sz="4" w:space="0" w:color="8EA9DB"/>
              <w:right w:val="nil"/>
            </w:tcBorders>
            <w:shd w:val="clear" w:color="auto" w:fill="auto"/>
            <w:noWrap/>
            <w:vAlign w:val="bottom"/>
            <w:hideMark/>
          </w:tcPr>
          <w:p w14:paraId="0C9310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19751</w:t>
            </w:r>
          </w:p>
        </w:tc>
        <w:tc>
          <w:tcPr>
            <w:tcW w:w="726" w:type="dxa"/>
            <w:tcBorders>
              <w:top w:val="single" w:sz="4" w:space="0" w:color="8EA9DB"/>
              <w:left w:val="nil"/>
              <w:bottom w:val="single" w:sz="4" w:space="0" w:color="8EA9DB"/>
              <w:right w:val="nil"/>
            </w:tcBorders>
            <w:shd w:val="clear" w:color="auto" w:fill="auto"/>
            <w:noWrap/>
            <w:vAlign w:val="bottom"/>
            <w:hideMark/>
          </w:tcPr>
          <w:p w14:paraId="00EF00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202</w:t>
            </w:r>
          </w:p>
        </w:tc>
        <w:tc>
          <w:tcPr>
            <w:tcW w:w="657" w:type="dxa"/>
            <w:tcBorders>
              <w:top w:val="single" w:sz="4" w:space="0" w:color="8EA9DB"/>
              <w:left w:val="nil"/>
              <w:bottom w:val="single" w:sz="4" w:space="0" w:color="8EA9DB"/>
              <w:right w:val="nil"/>
            </w:tcBorders>
            <w:shd w:val="clear" w:color="auto" w:fill="auto"/>
            <w:noWrap/>
            <w:vAlign w:val="bottom"/>
            <w:hideMark/>
          </w:tcPr>
          <w:p w14:paraId="6BE9DA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6321</w:t>
            </w:r>
          </w:p>
        </w:tc>
        <w:tc>
          <w:tcPr>
            <w:tcW w:w="726" w:type="dxa"/>
            <w:tcBorders>
              <w:top w:val="single" w:sz="4" w:space="0" w:color="8EA9DB"/>
              <w:left w:val="nil"/>
              <w:bottom w:val="single" w:sz="4" w:space="0" w:color="8EA9DB"/>
              <w:right w:val="nil"/>
            </w:tcBorders>
            <w:shd w:val="clear" w:color="auto" w:fill="auto"/>
            <w:noWrap/>
            <w:vAlign w:val="bottom"/>
            <w:hideMark/>
          </w:tcPr>
          <w:p w14:paraId="05767A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D522E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44CE6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auto" w:fill="auto"/>
            <w:noWrap/>
            <w:vAlign w:val="bottom"/>
            <w:hideMark/>
          </w:tcPr>
          <w:p w14:paraId="3CAD5F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auto" w:fill="auto"/>
            <w:noWrap/>
            <w:vAlign w:val="bottom"/>
            <w:hideMark/>
          </w:tcPr>
          <w:p w14:paraId="623359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auto" w:fill="auto"/>
            <w:noWrap/>
            <w:vAlign w:val="bottom"/>
            <w:hideMark/>
          </w:tcPr>
          <w:p w14:paraId="670CC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6109</w:t>
            </w:r>
          </w:p>
        </w:tc>
        <w:tc>
          <w:tcPr>
            <w:tcW w:w="838" w:type="dxa"/>
            <w:tcBorders>
              <w:top w:val="single" w:sz="4" w:space="0" w:color="8EA9DB"/>
              <w:left w:val="nil"/>
              <w:bottom w:val="single" w:sz="4" w:space="0" w:color="8EA9DB"/>
              <w:right w:val="nil"/>
            </w:tcBorders>
            <w:shd w:val="clear" w:color="auto" w:fill="auto"/>
            <w:noWrap/>
            <w:vAlign w:val="bottom"/>
            <w:hideMark/>
          </w:tcPr>
          <w:p w14:paraId="6FADD0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A226C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CCE8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E42668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661" w:type="dxa"/>
            <w:tcBorders>
              <w:top w:val="single" w:sz="4" w:space="0" w:color="8EA9DB"/>
              <w:left w:val="nil"/>
              <w:bottom w:val="single" w:sz="4" w:space="0" w:color="8EA9DB"/>
              <w:right w:val="nil"/>
            </w:tcBorders>
            <w:shd w:val="clear" w:color="D9E1F2" w:fill="D9E1F2"/>
            <w:noWrap/>
            <w:vAlign w:val="bottom"/>
            <w:hideMark/>
          </w:tcPr>
          <w:p w14:paraId="646458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801" w:type="dxa"/>
            <w:tcBorders>
              <w:top w:val="single" w:sz="4" w:space="0" w:color="8EA9DB"/>
              <w:left w:val="nil"/>
              <w:bottom w:val="single" w:sz="4" w:space="0" w:color="8EA9DB"/>
              <w:right w:val="nil"/>
            </w:tcBorders>
            <w:shd w:val="clear" w:color="D9E1F2" w:fill="D9E1F2"/>
            <w:noWrap/>
            <w:vAlign w:val="bottom"/>
            <w:hideMark/>
          </w:tcPr>
          <w:p w14:paraId="7896CD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0.303981</w:t>
            </w:r>
          </w:p>
        </w:tc>
        <w:tc>
          <w:tcPr>
            <w:tcW w:w="796" w:type="dxa"/>
            <w:tcBorders>
              <w:top w:val="single" w:sz="4" w:space="0" w:color="8EA9DB"/>
              <w:left w:val="nil"/>
              <w:bottom w:val="single" w:sz="4" w:space="0" w:color="8EA9DB"/>
              <w:right w:val="nil"/>
            </w:tcBorders>
            <w:shd w:val="clear" w:color="D9E1F2" w:fill="D9E1F2"/>
            <w:noWrap/>
            <w:vAlign w:val="bottom"/>
            <w:hideMark/>
          </w:tcPr>
          <w:p w14:paraId="4C62E2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089B3A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613DE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w:t>
            </w:r>
          </w:p>
        </w:tc>
        <w:tc>
          <w:tcPr>
            <w:tcW w:w="631" w:type="dxa"/>
            <w:tcBorders>
              <w:top w:val="single" w:sz="4" w:space="0" w:color="8EA9DB"/>
              <w:left w:val="nil"/>
              <w:bottom w:val="single" w:sz="4" w:space="0" w:color="8EA9DB"/>
              <w:right w:val="nil"/>
            </w:tcBorders>
            <w:shd w:val="clear" w:color="D9E1F2" w:fill="D9E1F2"/>
            <w:noWrap/>
            <w:vAlign w:val="bottom"/>
            <w:hideMark/>
          </w:tcPr>
          <w:p w14:paraId="034E0A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15824</w:t>
            </w:r>
          </w:p>
        </w:tc>
        <w:tc>
          <w:tcPr>
            <w:tcW w:w="726" w:type="dxa"/>
            <w:tcBorders>
              <w:top w:val="single" w:sz="4" w:space="0" w:color="8EA9DB"/>
              <w:left w:val="nil"/>
              <w:bottom w:val="single" w:sz="4" w:space="0" w:color="8EA9DB"/>
              <w:right w:val="nil"/>
            </w:tcBorders>
            <w:shd w:val="clear" w:color="D9E1F2" w:fill="D9E1F2"/>
            <w:noWrap/>
            <w:vAlign w:val="bottom"/>
            <w:hideMark/>
          </w:tcPr>
          <w:p w14:paraId="63FDBE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w:t>
            </w:r>
          </w:p>
        </w:tc>
        <w:tc>
          <w:tcPr>
            <w:tcW w:w="657" w:type="dxa"/>
            <w:tcBorders>
              <w:top w:val="single" w:sz="4" w:space="0" w:color="8EA9DB"/>
              <w:left w:val="nil"/>
              <w:bottom w:val="single" w:sz="4" w:space="0" w:color="8EA9DB"/>
              <w:right w:val="nil"/>
            </w:tcBorders>
            <w:shd w:val="clear" w:color="D9E1F2" w:fill="D9E1F2"/>
            <w:noWrap/>
            <w:vAlign w:val="bottom"/>
            <w:hideMark/>
          </w:tcPr>
          <w:p w14:paraId="18740C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5509</w:t>
            </w:r>
          </w:p>
        </w:tc>
        <w:tc>
          <w:tcPr>
            <w:tcW w:w="726" w:type="dxa"/>
            <w:tcBorders>
              <w:top w:val="single" w:sz="4" w:space="0" w:color="8EA9DB"/>
              <w:left w:val="nil"/>
              <w:bottom w:val="single" w:sz="4" w:space="0" w:color="8EA9DB"/>
              <w:right w:val="nil"/>
            </w:tcBorders>
            <w:shd w:val="clear" w:color="D9E1F2" w:fill="D9E1F2"/>
            <w:noWrap/>
            <w:vAlign w:val="bottom"/>
            <w:hideMark/>
          </w:tcPr>
          <w:p w14:paraId="3707B5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DD6EB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0F4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41</w:t>
            </w:r>
          </w:p>
        </w:tc>
        <w:tc>
          <w:tcPr>
            <w:tcW w:w="796" w:type="dxa"/>
            <w:tcBorders>
              <w:top w:val="single" w:sz="4" w:space="0" w:color="8EA9DB"/>
              <w:left w:val="nil"/>
              <w:bottom w:val="single" w:sz="4" w:space="0" w:color="8EA9DB"/>
              <w:right w:val="nil"/>
            </w:tcBorders>
            <w:shd w:val="clear" w:color="D9E1F2" w:fill="D9E1F2"/>
            <w:noWrap/>
            <w:vAlign w:val="bottom"/>
            <w:hideMark/>
          </w:tcPr>
          <w:p w14:paraId="5B634A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D9E1F2" w:fill="D9E1F2"/>
            <w:noWrap/>
            <w:vAlign w:val="bottom"/>
            <w:hideMark/>
          </w:tcPr>
          <w:p w14:paraId="0B3B07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116</w:t>
            </w:r>
          </w:p>
        </w:tc>
        <w:tc>
          <w:tcPr>
            <w:tcW w:w="838" w:type="dxa"/>
            <w:tcBorders>
              <w:top w:val="single" w:sz="4" w:space="0" w:color="8EA9DB"/>
              <w:left w:val="nil"/>
              <w:bottom w:val="single" w:sz="4" w:space="0" w:color="8EA9DB"/>
              <w:right w:val="nil"/>
            </w:tcBorders>
            <w:shd w:val="clear" w:color="D9E1F2" w:fill="D9E1F2"/>
            <w:noWrap/>
            <w:vAlign w:val="bottom"/>
            <w:hideMark/>
          </w:tcPr>
          <w:p w14:paraId="72A43A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5317</w:t>
            </w:r>
          </w:p>
        </w:tc>
        <w:tc>
          <w:tcPr>
            <w:tcW w:w="838" w:type="dxa"/>
            <w:tcBorders>
              <w:top w:val="single" w:sz="4" w:space="0" w:color="8EA9DB"/>
              <w:left w:val="nil"/>
              <w:bottom w:val="single" w:sz="4" w:space="0" w:color="8EA9DB"/>
              <w:right w:val="nil"/>
            </w:tcBorders>
            <w:shd w:val="clear" w:color="D9E1F2" w:fill="D9E1F2"/>
            <w:noWrap/>
            <w:vAlign w:val="bottom"/>
            <w:hideMark/>
          </w:tcPr>
          <w:p w14:paraId="2162F3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C11C4E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790424"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64CE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661" w:type="dxa"/>
            <w:tcBorders>
              <w:top w:val="single" w:sz="4" w:space="0" w:color="8EA9DB"/>
              <w:left w:val="nil"/>
              <w:bottom w:val="single" w:sz="4" w:space="0" w:color="8EA9DB"/>
              <w:right w:val="nil"/>
            </w:tcBorders>
            <w:shd w:val="clear" w:color="auto" w:fill="auto"/>
            <w:noWrap/>
            <w:vAlign w:val="bottom"/>
            <w:hideMark/>
          </w:tcPr>
          <w:p w14:paraId="3035F3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801" w:type="dxa"/>
            <w:tcBorders>
              <w:top w:val="single" w:sz="4" w:space="0" w:color="8EA9DB"/>
              <w:left w:val="nil"/>
              <w:bottom w:val="single" w:sz="4" w:space="0" w:color="8EA9DB"/>
              <w:right w:val="nil"/>
            </w:tcBorders>
            <w:shd w:val="clear" w:color="auto" w:fill="auto"/>
            <w:noWrap/>
            <w:vAlign w:val="bottom"/>
            <w:hideMark/>
          </w:tcPr>
          <w:p w14:paraId="20D914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0.298172</w:t>
            </w:r>
          </w:p>
        </w:tc>
        <w:tc>
          <w:tcPr>
            <w:tcW w:w="796" w:type="dxa"/>
            <w:tcBorders>
              <w:top w:val="single" w:sz="4" w:space="0" w:color="8EA9DB"/>
              <w:left w:val="nil"/>
              <w:bottom w:val="single" w:sz="4" w:space="0" w:color="8EA9DB"/>
              <w:right w:val="nil"/>
            </w:tcBorders>
            <w:shd w:val="clear" w:color="auto" w:fill="auto"/>
            <w:noWrap/>
            <w:vAlign w:val="bottom"/>
            <w:hideMark/>
          </w:tcPr>
          <w:p w14:paraId="42FF69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B7A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3AF74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2155</w:t>
            </w:r>
          </w:p>
        </w:tc>
        <w:tc>
          <w:tcPr>
            <w:tcW w:w="631" w:type="dxa"/>
            <w:tcBorders>
              <w:top w:val="single" w:sz="4" w:space="0" w:color="8EA9DB"/>
              <w:left w:val="nil"/>
              <w:bottom w:val="single" w:sz="4" w:space="0" w:color="8EA9DB"/>
              <w:right w:val="nil"/>
            </w:tcBorders>
            <w:shd w:val="clear" w:color="auto" w:fill="auto"/>
            <w:noWrap/>
            <w:vAlign w:val="bottom"/>
            <w:hideMark/>
          </w:tcPr>
          <w:p w14:paraId="2D1B6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25988</w:t>
            </w:r>
          </w:p>
        </w:tc>
        <w:tc>
          <w:tcPr>
            <w:tcW w:w="726" w:type="dxa"/>
            <w:tcBorders>
              <w:top w:val="single" w:sz="4" w:space="0" w:color="8EA9DB"/>
              <w:left w:val="nil"/>
              <w:bottom w:val="single" w:sz="4" w:space="0" w:color="8EA9DB"/>
              <w:right w:val="nil"/>
            </w:tcBorders>
            <w:shd w:val="clear" w:color="auto" w:fill="auto"/>
            <w:noWrap/>
            <w:vAlign w:val="bottom"/>
            <w:hideMark/>
          </w:tcPr>
          <w:p w14:paraId="0EE53B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268</w:t>
            </w:r>
          </w:p>
        </w:tc>
        <w:tc>
          <w:tcPr>
            <w:tcW w:w="657" w:type="dxa"/>
            <w:tcBorders>
              <w:top w:val="single" w:sz="4" w:space="0" w:color="8EA9DB"/>
              <w:left w:val="nil"/>
              <w:bottom w:val="single" w:sz="4" w:space="0" w:color="8EA9DB"/>
              <w:right w:val="nil"/>
            </w:tcBorders>
            <w:shd w:val="clear" w:color="auto" w:fill="auto"/>
            <w:noWrap/>
            <w:vAlign w:val="bottom"/>
            <w:hideMark/>
          </w:tcPr>
          <w:p w14:paraId="0B2DDAD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7912</w:t>
            </w:r>
          </w:p>
        </w:tc>
        <w:tc>
          <w:tcPr>
            <w:tcW w:w="726" w:type="dxa"/>
            <w:tcBorders>
              <w:top w:val="single" w:sz="4" w:space="0" w:color="8EA9DB"/>
              <w:left w:val="nil"/>
              <w:bottom w:val="single" w:sz="4" w:space="0" w:color="8EA9DB"/>
              <w:right w:val="nil"/>
            </w:tcBorders>
            <w:shd w:val="clear" w:color="auto" w:fill="auto"/>
            <w:noWrap/>
            <w:vAlign w:val="bottom"/>
            <w:hideMark/>
          </w:tcPr>
          <w:p w14:paraId="79316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79FEC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4D348D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tcBorders>
              <w:top w:val="single" w:sz="4" w:space="0" w:color="8EA9DB"/>
              <w:left w:val="nil"/>
              <w:bottom w:val="single" w:sz="4" w:space="0" w:color="8EA9DB"/>
              <w:right w:val="nil"/>
            </w:tcBorders>
            <w:shd w:val="clear" w:color="auto" w:fill="auto"/>
            <w:noWrap/>
            <w:vAlign w:val="bottom"/>
            <w:hideMark/>
          </w:tcPr>
          <w:p w14:paraId="7422A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838" w:type="dxa"/>
            <w:tcBorders>
              <w:top w:val="single" w:sz="4" w:space="0" w:color="8EA9DB"/>
              <w:left w:val="nil"/>
              <w:bottom w:val="single" w:sz="4" w:space="0" w:color="8EA9DB"/>
              <w:right w:val="nil"/>
            </w:tcBorders>
            <w:shd w:val="clear" w:color="auto" w:fill="auto"/>
            <w:noWrap/>
            <w:vAlign w:val="bottom"/>
            <w:hideMark/>
          </w:tcPr>
          <w:p w14:paraId="7008F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tcBorders>
              <w:top w:val="single" w:sz="4" w:space="0" w:color="8EA9DB"/>
              <w:left w:val="nil"/>
              <w:bottom w:val="single" w:sz="4" w:space="0" w:color="8EA9DB"/>
              <w:right w:val="nil"/>
            </w:tcBorders>
            <w:shd w:val="clear" w:color="auto" w:fill="auto"/>
            <w:noWrap/>
            <w:vAlign w:val="bottom"/>
            <w:hideMark/>
          </w:tcPr>
          <w:p w14:paraId="238E25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7508</w:t>
            </w:r>
          </w:p>
        </w:tc>
        <w:tc>
          <w:tcPr>
            <w:tcW w:w="838" w:type="dxa"/>
            <w:tcBorders>
              <w:top w:val="single" w:sz="4" w:space="0" w:color="8EA9DB"/>
              <w:left w:val="nil"/>
              <w:bottom w:val="single" w:sz="4" w:space="0" w:color="8EA9DB"/>
              <w:right w:val="nil"/>
            </w:tcBorders>
            <w:shd w:val="clear" w:color="auto" w:fill="auto"/>
            <w:noWrap/>
            <w:vAlign w:val="bottom"/>
            <w:hideMark/>
          </w:tcPr>
          <w:p w14:paraId="1F412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1A15C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7DCC93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BA0B5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661" w:type="dxa"/>
            <w:tcBorders>
              <w:top w:val="single" w:sz="4" w:space="0" w:color="8EA9DB"/>
              <w:left w:val="nil"/>
              <w:bottom w:val="single" w:sz="4" w:space="0" w:color="8EA9DB"/>
              <w:right w:val="nil"/>
            </w:tcBorders>
            <w:shd w:val="clear" w:color="D9E1F2" w:fill="D9E1F2"/>
            <w:noWrap/>
            <w:vAlign w:val="bottom"/>
            <w:hideMark/>
          </w:tcPr>
          <w:p w14:paraId="4F670E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801" w:type="dxa"/>
            <w:tcBorders>
              <w:top w:val="single" w:sz="4" w:space="0" w:color="8EA9DB"/>
              <w:left w:val="nil"/>
              <w:bottom w:val="single" w:sz="4" w:space="0" w:color="8EA9DB"/>
              <w:right w:val="nil"/>
            </w:tcBorders>
            <w:shd w:val="clear" w:color="D9E1F2" w:fill="D9E1F2"/>
            <w:noWrap/>
            <w:vAlign w:val="bottom"/>
            <w:hideMark/>
          </w:tcPr>
          <w:p w14:paraId="3F9AD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0.286871</w:t>
            </w:r>
          </w:p>
        </w:tc>
        <w:tc>
          <w:tcPr>
            <w:tcW w:w="796" w:type="dxa"/>
            <w:tcBorders>
              <w:top w:val="single" w:sz="4" w:space="0" w:color="8EA9DB"/>
              <w:left w:val="nil"/>
              <w:bottom w:val="single" w:sz="4" w:space="0" w:color="8EA9DB"/>
              <w:right w:val="nil"/>
            </w:tcBorders>
            <w:shd w:val="clear" w:color="D9E1F2" w:fill="D9E1F2"/>
            <w:noWrap/>
            <w:vAlign w:val="bottom"/>
            <w:hideMark/>
          </w:tcPr>
          <w:p w14:paraId="31D0E9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36A20E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207D8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w:t>
            </w:r>
          </w:p>
        </w:tc>
        <w:tc>
          <w:tcPr>
            <w:tcW w:w="631" w:type="dxa"/>
            <w:tcBorders>
              <w:top w:val="single" w:sz="4" w:space="0" w:color="8EA9DB"/>
              <w:left w:val="nil"/>
              <w:bottom w:val="single" w:sz="4" w:space="0" w:color="8EA9DB"/>
              <w:right w:val="nil"/>
            </w:tcBorders>
            <w:shd w:val="clear" w:color="D9E1F2" w:fill="D9E1F2"/>
            <w:noWrap/>
            <w:vAlign w:val="bottom"/>
            <w:hideMark/>
          </w:tcPr>
          <w:p w14:paraId="01FA36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20613</w:t>
            </w:r>
          </w:p>
        </w:tc>
        <w:tc>
          <w:tcPr>
            <w:tcW w:w="726" w:type="dxa"/>
            <w:tcBorders>
              <w:top w:val="single" w:sz="4" w:space="0" w:color="8EA9DB"/>
              <w:left w:val="nil"/>
              <w:bottom w:val="single" w:sz="4" w:space="0" w:color="8EA9DB"/>
              <w:right w:val="nil"/>
            </w:tcBorders>
            <w:shd w:val="clear" w:color="D9E1F2" w:fill="D9E1F2"/>
            <w:noWrap/>
            <w:vAlign w:val="bottom"/>
            <w:hideMark/>
          </w:tcPr>
          <w:p w14:paraId="77195D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508</w:t>
            </w:r>
          </w:p>
        </w:tc>
        <w:tc>
          <w:tcPr>
            <w:tcW w:w="657" w:type="dxa"/>
            <w:tcBorders>
              <w:top w:val="single" w:sz="4" w:space="0" w:color="8EA9DB"/>
              <w:left w:val="nil"/>
              <w:bottom w:val="single" w:sz="4" w:space="0" w:color="8EA9DB"/>
              <w:right w:val="nil"/>
            </w:tcBorders>
            <w:shd w:val="clear" w:color="D9E1F2" w:fill="D9E1F2"/>
            <w:noWrap/>
            <w:vAlign w:val="bottom"/>
            <w:hideMark/>
          </w:tcPr>
          <w:p w14:paraId="2331DF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7055</w:t>
            </w:r>
          </w:p>
        </w:tc>
        <w:tc>
          <w:tcPr>
            <w:tcW w:w="726" w:type="dxa"/>
            <w:tcBorders>
              <w:top w:val="single" w:sz="4" w:space="0" w:color="8EA9DB"/>
              <w:left w:val="nil"/>
              <w:bottom w:val="single" w:sz="4" w:space="0" w:color="8EA9DB"/>
              <w:right w:val="nil"/>
            </w:tcBorders>
            <w:shd w:val="clear" w:color="D9E1F2" w:fill="D9E1F2"/>
            <w:noWrap/>
            <w:vAlign w:val="bottom"/>
            <w:hideMark/>
          </w:tcPr>
          <w:p w14:paraId="4B6111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5E4872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0B2210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w:t>
            </w:r>
          </w:p>
        </w:tc>
        <w:tc>
          <w:tcPr>
            <w:tcW w:w="796" w:type="dxa"/>
            <w:tcBorders>
              <w:top w:val="single" w:sz="4" w:space="0" w:color="8EA9DB"/>
              <w:left w:val="nil"/>
              <w:bottom w:val="single" w:sz="4" w:space="0" w:color="8EA9DB"/>
              <w:right w:val="nil"/>
            </w:tcBorders>
            <w:shd w:val="clear" w:color="D9E1F2" w:fill="D9E1F2"/>
            <w:noWrap/>
            <w:vAlign w:val="bottom"/>
            <w:hideMark/>
          </w:tcPr>
          <w:p w14:paraId="34D937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426</w:t>
            </w:r>
          </w:p>
        </w:tc>
        <w:tc>
          <w:tcPr>
            <w:tcW w:w="838" w:type="dxa"/>
            <w:tcBorders>
              <w:top w:val="single" w:sz="4" w:space="0" w:color="8EA9DB"/>
              <w:left w:val="nil"/>
              <w:bottom w:val="single" w:sz="4" w:space="0" w:color="8EA9DB"/>
              <w:right w:val="nil"/>
            </w:tcBorders>
            <w:shd w:val="clear" w:color="D9E1F2" w:fill="D9E1F2"/>
            <w:noWrap/>
            <w:vAlign w:val="bottom"/>
            <w:hideMark/>
          </w:tcPr>
          <w:p w14:paraId="0C3663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w:t>
            </w:r>
          </w:p>
        </w:tc>
        <w:tc>
          <w:tcPr>
            <w:tcW w:w="838" w:type="dxa"/>
            <w:tcBorders>
              <w:top w:val="single" w:sz="4" w:space="0" w:color="8EA9DB"/>
              <w:left w:val="nil"/>
              <w:bottom w:val="single" w:sz="4" w:space="0" w:color="8EA9DB"/>
              <w:right w:val="nil"/>
            </w:tcBorders>
            <w:shd w:val="clear" w:color="D9E1F2" w:fill="D9E1F2"/>
            <w:noWrap/>
            <w:vAlign w:val="bottom"/>
            <w:hideMark/>
          </w:tcPr>
          <w:p w14:paraId="1DA1D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6186</w:t>
            </w:r>
          </w:p>
        </w:tc>
        <w:tc>
          <w:tcPr>
            <w:tcW w:w="838" w:type="dxa"/>
            <w:tcBorders>
              <w:top w:val="single" w:sz="4" w:space="0" w:color="8EA9DB"/>
              <w:left w:val="nil"/>
              <w:bottom w:val="single" w:sz="4" w:space="0" w:color="8EA9DB"/>
              <w:right w:val="nil"/>
            </w:tcBorders>
            <w:shd w:val="clear" w:color="D9E1F2" w:fill="D9E1F2"/>
            <w:noWrap/>
            <w:vAlign w:val="bottom"/>
            <w:hideMark/>
          </w:tcPr>
          <w:p w14:paraId="65D2ED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7F407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3A6CF7"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0C1F6F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661" w:type="dxa"/>
            <w:tcBorders>
              <w:top w:val="single" w:sz="4" w:space="0" w:color="8EA9DB"/>
              <w:left w:val="nil"/>
              <w:bottom w:val="single" w:sz="4" w:space="0" w:color="8EA9DB"/>
              <w:right w:val="nil"/>
            </w:tcBorders>
            <w:shd w:val="clear" w:color="auto" w:fill="auto"/>
            <w:noWrap/>
            <w:vAlign w:val="bottom"/>
            <w:hideMark/>
          </w:tcPr>
          <w:p w14:paraId="2CF481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801" w:type="dxa"/>
            <w:tcBorders>
              <w:top w:val="single" w:sz="4" w:space="0" w:color="8EA9DB"/>
              <w:left w:val="nil"/>
              <w:bottom w:val="single" w:sz="4" w:space="0" w:color="8EA9DB"/>
              <w:right w:val="nil"/>
            </w:tcBorders>
            <w:shd w:val="clear" w:color="auto" w:fill="auto"/>
            <w:noWrap/>
            <w:vAlign w:val="bottom"/>
            <w:hideMark/>
          </w:tcPr>
          <w:p w14:paraId="3B26FF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0.278568</w:t>
            </w:r>
          </w:p>
        </w:tc>
        <w:tc>
          <w:tcPr>
            <w:tcW w:w="796" w:type="dxa"/>
            <w:tcBorders>
              <w:top w:val="single" w:sz="4" w:space="0" w:color="8EA9DB"/>
              <w:left w:val="nil"/>
              <w:bottom w:val="single" w:sz="4" w:space="0" w:color="8EA9DB"/>
              <w:right w:val="nil"/>
            </w:tcBorders>
            <w:shd w:val="clear" w:color="auto" w:fill="auto"/>
            <w:noWrap/>
            <w:vAlign w:val="bottom"/>
            <w:hideMark/>
          </w:tcPr>
          <w:p w14:paraId="621D5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A656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3EA4C7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1870</w:t>
            </w:r>
          </w:p>
        </w:tc>
        <w:tc>
          <w:tcPr>
            <w:tcW w:w="631" w:type="dxa"/>
            <w:tcBorders>
              <w:top w:val="single" w:sz="4" w:space="0" w:color="8EA9DB"/>
              <w:left w:val="nil"/>
              <w:bottom w:val="single" w:sz="4" w:space="0" w:color="8EA9DB"/>
              <w:right w:val="nil"/>
            </w:tcBorders>
            <w:shd w:val="clear" w:color="auto" w:fill="auto"/>
            <w:noWrap/>
            <w:vAlign w:val="bottom"/>
            <w:hideMark/>
          </w:tcPr>
          <w:p w14:paraId="5281D2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23650</w:t>
            </w:r>
          </w:p>
        </w:tc>
        <w:tc>
          <w:tcPr>
            <w:tcW w:w="726" w:type="dxa"/>
            <w:tcBorders>
              <w:top w:val="single" w:sz="4" w:space="0" w:color="8EA9DB"/>
              <w:left w:val="nil"/>
              <w:bottom w:val="single" w:sz="4" w:space="0" w:color="8EA9DB"/>
              <w:right w:val="nil"/>
            </w:tcBorders>
            <w:shd w:val="clear" w:color="auto" w:fill="auto"/>
            <w:noWrap/>
            <w:vAlign w:val="bottom"/>
            <w:hideMark/>
          </w:tcPr>
          <w:p w14:paraId="5977E7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657" w:type="dxa"/>
            <w:tcBorders>
              <w:top w:val="single" w:sz="4" w:space="0" w:color="8EA9DB"/>
              <w:left w:val="nil"/>
              <w:bottom w:val="single" w:sz="4" w:space="0" w:color="8EA9DB"/>
              <w:right w:val="nil"/>
            </w:tcBorders>
            <w:shd w:val="clear" w:color="auto" w:fill="auto"/>
            <w:noWrap/>
            <w:vAlign w:val="bottom"/>
            <w:hideMark/>
          </w:tcPr>
          <w:p w14:paraId="680A6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7168</w:t>
            </w:r>
          </w:p>
        </w:tc>
        <w:tc>
          <w:tcPr>
            <w:tcW w:w="726" w:type="dxa"/>
            <w:tcBorders>
              <w:top w:val="single" w:sz="4" w:space="0" w:color="8EA9DB"/>
              <w:left w:val="nil"/>
              <w:bottom w:val="single" w:sz="4" w:space="0" w:color="8EA9DB"/>
              <w:right w:val="nil"/>
            </w:tcBorders>
            <w:shd w:val="clear" w:color="auto" w:fill="auto"/>
            <w:noWrap/>
            <w:vAlign w:val="bottom"/>
            <w:hideMark/>
          </w:tcPr>
          <w:p w14:paraId="735DD4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1B72D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B6215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w:t>
            </w:r>
          </w:p>
        </w:tc>
        <w:tc>
          <w:tcPr>
            <w:tcW w:w="796" w:type="dxa"/>
            <w:tcBorders>
              <w:top w:val="single" w:sz="4" w:space="0" w:color="8EA9DB"/>
              <w:left w:val="nil"/>
              <w:bottom w:val="single" w:sz="4" w:space="0" w:color="8EA9DB"/>
              <w:right w:val="nil"/>
            </w:tcBorders>
            <w:shd w:val="clear" w:color="auto" w:fill="auto"/>
            <w:noWrap/>
            <w:vAlign w:val="bottom"/>
            <w:hideMark/>
          </w:tcPr>
          <w:p w14:paraId="1CD093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285</w:t>
            </w:r>
          </w:p>
        </w:tc>
        <w:tc>
          <w:tcPr>
            <w:tcW w:w="838" w:type="dxa"/>
            <w:tcBorders>
              <w:top w:val="single" w:sz="4" w:space="0" w:color="8EA9DB"/>
              <w:left w:val="nil"/>
              <w:bottom w:val="single" w:sz="4" w:space="0" w:color="8EA9DB"/>
              <w:right w:val="nil"/>
            </w:tcBorders>
            <w:shd w:val="clear" w:color="auto" w:fill="auto"/>
            <w:noWrap/>
            <w:vAlign w:val="bottom"/>
            <w:hideMark/>
          </w:tcPr>
          <w:p w14:paraId="08AD4A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tcBorders>
              <w:top w:val="single" w:sz="4" w:space="0" w:color="8EA9DB"/>
              <w:left w:val="nil"/>
              <w:bottom w:val="single" w:sz="4" w:space="0" w:color="8EA9DB"/>
              <w:right w:val="nil"/>
            </w:tcBorders>
            <w:shd w:val="clear" w:color="auto" w:fill="auto"/>
            <w:noWrap/>
            <w:vAlign w:val="bottom"/>
            <w:hideMark/>
          </w:tcPr>
          <w:p w14:paraId="7B0650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6743</w:t>
            </w:r>
          </w:p>
        </w:tc>
        <w:tc>
          <w:tcPr>
            <w:tcW w:w="838" w:type="dxa"/>
            <w:tcBorders>
              <w:top w:val="single" w:sz="4" w:space="0" w:color="8EA9DB"/>
              <w:left w:val="nil"/>
              <w:bottom w:val="single" w:sz="4" w:space="0" w:color="8EA9DB"/>
              <w:right w:val="nil"/>
            </w:tcBorders>
            <w:shd w:val="clear" w:color="auto" w:fill="auto"/>
            <w:noWrap/>
            <w:vAlign w:val="bottom"/>
            <w:hideMark/>
          </w:tcPr>
          <w:p w14:paraId="3C582E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E0C5C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5FDC18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B7328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661" w:type="dxa"/>
            <w:tcBorders>
              <w:top w:val="single" w:sz="4" w:space="0" w:color="8EA9DB"/>
              <w:left w:val="nil"/>
              <w:bottom w:val="single" w:sz="4" w:space="0" w:color="8EA9DB"/>
              <w:right w:val="nil"/>
            </w:tcBorders>
            <w:shd w:val="clear" w:color="D9E1F2" w:fill="D9E1F2"/>
            <w:noWrap/>
            <w:vAlign w:val="bottom"/>
            <w:hideMark/>
          </w:tcPr>
          <w:p w14:paraId="3BE1E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801" w:type="dxa"/>
            <w:tcBorders>
              <w:top w:val="single" w:sz="4" w:space="0" w:color="8EA9DB"/>
              <w:left w:val="nil"/>
              <w:bottom w:val="single" w:sz="4" w:space="0" w:color="8EA9DB"/>
              <w:right w:val="nil"/>
            </w:tcBorders>
            <w:shd w:val="clear" w:color="D9E1F2" w:fill="D9E1F2"/>
            <w:noWrap/>
            <w:vAlign w:val="bottom"/>
            <w:hideMark/>
          </w:tcPr>
          <w:p w14:paraId="65785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0.278133</w:t>
            </w:r>
          </w:p>
        </w:tc>
        <w:tc>
          <w:tcPr>
            <w:tcW w:w="796" w:type="dxa"/>
            <w:tcBorders>
              <w:top w:val="single" w:sz="4" w:space="0" w:color="8EA9DB"/>
              <w:left w:val="nil"/>
              <w:bottom w:val="single" w:sz="4" w:space="0" w:color="8EA9DB"/>
              <w:right w:val="nil"/>
            </w:tcBorders>
            <w:shd w:val="clear" w:color="D9E1F2" w:fill="D9E1F2"/>
            <w:noWrap/>
            <w:vAlign w:val="bottom"/>
            <w:hideMark/>
          </w:tcPr>
          <w:p w14:paraId="53C2D3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43C7F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0059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1710</w:t>
            </w:r>
          </w:p>
        </w:tc>
        <w:tc>
          <w:tcPr>
            <w:tcW w:w="631" w:type="dxa"/>
            <w:tcBorders>
              <w:top w:val="single" w:sz="4" w:space="0" w:color="8EA9DB"/>
              <w:left w:val="nil"/>
              <w:bottom w:val="single" w:sz="4" w:space="0" w:color="8EA9DB"/>
              <w:right w:val="nil"/>
            </w:tcBorders>
            <w:shd w:val="clear" w:color="D9E1F2" w:fill="D9E1F2"/>
            <w:noWrap/>
            <w:vAlign w:val="bottom"/>
            <w:hideMark/>
          </w:tcPr>
          <w:p w14:paraId="01BDC6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21682</w:t>
            </w:r>
          </w:p>
        </w:tc>
        <w:tc>
          <w:tcPr>
            <w:tcW w:w="726" w:type="dxa"/>
            <w:tcBorders>
              <w:top w:val="single" w:sz="4" w:space="0" w:color="8EA9DB"/>
              <w:left w:val="nil"/>
              <w:bottom w:val="single" w:sz="4" w:space="0" w:color="8EA9DB"/>
              <w:right w:val="nil"/>
            </w:tcBorders>
            <w:shd w:val="clear" w:color="D9E1F2" w:fill="D9E1F2"/>
            <w:noWrap/>
            <w:vAlign w:val="bottom"/>
            <w:hideMark/>
          </w:tcPr>
          <w:p w14:paraId="6865132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tcBorders>
              <w:top w:val="single" w:sz="4" w:space="0" w:color="8EA9DB"/>
              <w:left w:val="nil"/>
              <w:bottom w:val="single" w:sz="4" w:space="0" w:color="8EA9DB"/>
              <w:right w:val="nil"/>
            </w:tcBorders>
            <w:shd w:val="clear" w:color="D9E1F2" w:fill="D9E1F2"/>
            <w:noWrap/>
            <w:vAlign w:val="bottom"/>
            <w:hideMark/>
          </w:tcPr>
          <w:p w14:paraId="089CC5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6519</w:t>
            </w:r>
          </w:p>
        </w:tc>
        <w:tc>
          <w:tcPr>
            <w:tcW w:w="726" w:type="dxa"/>
            <w:tcBorders>
              <w:top w:val="single" w:sz="4" w:space="0" w:color="8EA9DB"/>
              <w:left w:val="nil"/>
              <w:bottom w:val="single" w:sz="4" w:space="0" w:color="8EA9DB"/>
              <w:right w:val="nil"/>
            </w:tcBorders>
            <w:shd w:val="clear" w:color="D9E1F2" w:fill="D9E1F2"/>
            <w:noWrap/>
            <w:vAlign w:val="bottom"/>
            <w:hideMark/>
          </w:tcPr>
          <w:p w14:paraId="0146BE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11F7A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5BD9C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w:t>
            </w:r>
          </w:p>
        </w:tc>
        <w:tc>
          <w:tcPr>
            <w:tcW w:w="796" w:type="dxa"/>
            <w:tcBorders>
              <w:top w:val="single" w:sz="4" w:space="0" w:color="8EA9DB"/>
              <w:left w:val="nil"/>
              <w:bottom w:val="single" w:sz="4" w:space="0" w:color="8EA9DB"/>
              <w:right w:val="nil"/>
            </w:tcBorders>
            <w:shd w:val="clear" w:color="D9E1F2" w:fill="D9E1F2"/>
            <w:noWrap/>
            <w:vAlign w:val="bottom"/>
            <w:hideMark/>
          </w:tcPr>
          <w:p w14:paraId="36319C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2858C9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w:t>
            </w:r>
          </w:p>
        </w:tc>
        <w:tc>
          <w:tcPr>
            <w:tcW w:w="838" w:type="dxa"/>
            <w:tcBorders>
              <w:top w:val="single" w:sz="4" w:space="0" w:color="8EA9DB"/>
              <w:left w:val="nil"/>
              <w:bottom w:val="single" w:sz="4" w:space="0" w:color="8EA9DB"/>
              <w:right w:val="nil"/>
            </w:tcBorders>
            <w:shd w:val="clear" w:color="D9E1F2" w:fill="D9E1F2"/>
            <w:noWrap/>
            <w:vAlign w:val="bottom"/>
            <w:hideMark/>
          </w:tcPr>
          <w:p w14:paraId="7125BF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6363</w:t>
            </w:r>
          </w:p>
        </w:tc>
        <w:tc>
          <w:tcPr>
            <w:tcW w:w="838" w:type="dxa"/>
            <w:tcBorders>
              <w:top w:val="single" w:sz="4" w:space="0" w:color="8EA9DB"/>
              <w:left w:val="nil"/>
              <w:bottom w:val="single" w:sz="4" w:space="0" w:color="8EA9DB"/>
              <w:right w:val="nil"/>
            </w:tcBorders>
            <w:shd w:val="clear" w:color="D9E1F2" w:fill="D9E1F2"/>
            <w:noWrap/>
            <w:vAlign w:val="bottom"/>
            <w:hideMark/>
          </w:tcPr>
          <w:p w14:paraId="502232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B03A5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F0C16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2F660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661" w:type="dxa"/>
            <w:tcBorders>
              <w:top w:val="single" w:sz="4" w:space="0" w:color="8EA9DB"/>
              <w:left w:val="nil"/>
              <w:bottom w:val="single" w:sz="4" w:space="0" w:color="8EA9DB"/>
              <w:right w:val="nil"/>
            </w:tcBorders>
            <w:shd w:val="clear" w:color="auto" w:fill="auto"/>
            <w:noWrap/>
            <w:vAlign w:val="bottom"/>
            <w:hideMark/>
          </w:tcPr>
          <w:p w14:paraId="50E06C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801" w:type="dxa"/>
            <w:tcBorders>
              <w:top w:val="single" w:sz="4" w:space="0" w:color="8EA9DB"/>
              <w:left w:val="nil"/>
              <w:bottom w:val="single" w:sz="4" w:space="0" w:color="8EA9DB"/>
              <w:right w:val="nil"/>
            </w:tcBorders>
            <w:shd w:val="clear" w:color="auto" w:fill="auto"/>
            <w:noWrap/>
            <w:vAlign w:val="bottom"/>
            <w:hideMark/>
          </w:tcPr>
          <w:p w14:paraId="4CA8D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0.264007</w:t>
            </w:r>
          </w:p>
        </w:tc>
        <w:tc>
          <w:tcPr>
            <w:tcW w:w="796" w:type="dxa"/>
            <w:tcBorders>
              <w:top w:val="single" w:sz="4" w:space="0" w:color="8EA9DB"/>
              <w:left w:val="nil"/>
              <w:bottom w:val="single" w:sz="4" w:space="0" w:color="8EA9DB"/>
              <w:right w:val="nil"/>
            </w:tcBorders>
            <w:shd w:val="clear" w:color="auto" w:fill="auto"/>
            <w:noWrap/>
            <w:vAlign w:val="bottom"/>
            <w:hideMark/>
          </w:tcPr>
          <w:p w14:paraId="04A5A3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1703D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29FCAB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1731</w:t>
            </w:r>
          </w:p>
        </w:tc>
        <w:tc>
          <w:tcPr>
            <w:tcW w:w="631" w:type="dxa"/>
            <w:tcBorders>
              <w:top w:val="single" w:sz="4" w:space="0" w:color="8EA9DB"/>
              <w:left w:val="nil"/>
              <w:bottom w:val="single" w:sz="4" w:space="0" w:color="8EA9DB"/>
              <w:right w:val="nil"/>
            </w:tcBorders>
            <w:shd w:val="clear" w:color="auto" w:fill="auto"/>
            <w:noWrap/>
            <w:vAlign w:val="bottom"/>
            <w:hideMark/>
          </w:tcPr>
          <w:p w14:paraId="5D3A67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24761</w:t>
            </w:r>
          </w:p>
        </w:tc>
        <w:tc>
          <w:tcPr>
            <w:tcW w:w="726" w:type="dxa"/>
            <w:tcBorders>
              <w:top w:val="single" w:sz="4" w:space="0" w:color="8EA9DB"/>
              <w:left w:val="nil"/>
              <w:bottom w:val="single" w:sz="4" w:space="0" w:color="8EA9DB"/>
              <w:right w:val="nil"/>
            </w:tcBorders>
            <w:shd w:val="clear" w:color="auto" w:fill="auto"/>
            <w:noWrap/>
            <w:vAlign w:val="bottom"/>
            <w:hideMark/>
          </w:tcPr>
          <w:p w14:paraId="249D29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w:t>
            </w:r>
          </w:p>
        </w:tc>
        <w:tc>
          <w:tcPr>
            <w:tcW w:w="657" w:type="dxa"/>
            <w:tcBorders>
              <w:top w:val="single" w:sz="4" w:space="0" w:color="8EA9DB"/>
              <w:left w:val="nil"/>
              <w:bottom w:val="single" w:sz="4" w:space="0" w:color="8EA9DB"/>
              <w:right w:val="nil"/>
            </w:tcBorders>
            <w:shd w:val="clear" w:color="auto" w:fill="auto"/>
            <w:noWrap/>
            <w:vAlign w:val="bottom"/>
            <w:hideMark/>
          </w:tcPr>
          <w:p w14:paraId="3C3F2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7056</w:t>
            </w:r>
          </w:p>
        </w:tc>
        <w:tc>
          <w:tcPr>
            <w:tcW w:w="726" w:type="dxa"/>
            <w:tcBorders>
              <w:top w:val="single" w:sz="4" w:space="0" w:color="8EA9DB"/>
              <w:left w:val="nil"/>
              <w:bottom w:val="single" w:sz="4" w:space="0" w:color="8EA9DB"/>
              <w:right w:val="nil"/>
            </w:tcBorders>
            <w:shd w:val="clear" w:color="auto" w:fill="auto"/>
            <w:noWrap/>
            <w:vAlign w:val="bottom"/>
            <w:hideMark/>
          </w:tcPr>
          <w:p w14:paraId="5E33AF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FE988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D20C2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796" w:type="dxa"/>
            <w:tcBorders>
              <w:top w:val="single" w:sz="4" w:space="0" w:color="8EA9DB"/>
              <w:left w:val="nil"/>
              <w:bottom w:val="single" w:sz="4" w:space="0" w:color="8EA9DB"/>
              <w:right w:val="nil"/>
            </w:tcBorders>
            <w:shd w:val="clear" w:color="auto" w:fill="auto"/>
            <w:noWrap/>
            <w:vAlign w:val="bottom"/>
            <w:hideMark/>
          </w:tcPr>
          <w:p w14:paraId="2CCCF8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385</w:t>
            </w:r>
          </w:p>
        </w:tc>
        <w:tc>
          <w:tcPr>
            <w:tcW w:w="838" w:type="dxa"/>
            <w:tcBorders>
              <w:top w:val="single" w:sz="4" w:space="0" w:color="8EA9DB"/>
              <w:left w:val="nil"/>
              <w:bottom w:val="single" w:sz="4" w:space="0" w:color="8EA9DB"/>
              <w:right w:val="nil"/>
            </w:tcBorders>
            <w:shd w:val="clear" w:color="auto" w:fill="auto"/>
            <w:noWrap/>
            <w:vAlign w:val="bottom"/>
            <w:hideMark/>
          </w:tcPr>
          <w:p w14:paraId="4E7923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w:t>
            </w:r>
          </w:p>
        </w:tc>
        <w:tc>
          <w:tcPr>
            <w:tcW w:w="838" w:type="dxa"/>
            <w:tcBorders>
              <w:top w:val="single" w:sz="4" w:space="0" w:color="8EA9DB"/>
              <w:left w:val="nil"/>
              <w:bottom w:val="single" w:sz="4" w:space="0" w:color="8EA9DB"/>
              <w:right w:val="nil"/>
            </w:tcBorders>
            <w:shd w:val="clear" w:color="auto" w:fill="auto"/>
            <w:noWrap/>
            <w:vAlign w:val="bottom"/>
            <w:hideMark/>
          </w:tcPr>
          <w:p w14:paraId="1857CA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6574</w:t>
            </w:r>
          </w:p>
        </w:tc>
        <w:tc>
          <w:tcPr>
            <w:tcW w:w="838" w:type="dxa"/>
            <w:tcBorders>
              <w:top w:val="single" w:sz="4" w:space="0" w:color="8EA9DB"/>
              <w:left w:val="nil"/>
              <w:bottom w:val="single" w:sz="4" w:space="0" w:color="8EA9DB"/>
              <w:right w:val="nil"/>
            </w:tcBorders>
            <w:shd w:val="clear" w:color="auto" w:fill="auto"/>
            <w:noWrap/>
            <w:vAlign w:val="bottom"/>
            <w:hideMark/>
          </w:tcPr>
          <w:p w14:paraId="7AFC83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457F8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bl>
    <w:p w14:paraId="30BFCE4A" w14:textId="550F3B4D" w:rsidR="001D21FC" w:rsidRPr="00557893" w:rsidRDefault="001D21FC" w:rsidP="00821F29">
      <w:pPr>
        <w:jc w:val="both"/>
        <w:rPr>
          <w:rFonts w:ascii="Times New Roman" w:hAnsi="Times New Roman" w:cs="Times New Roman"/>
          <w:sz w:val="24"/>
          <w:szCs w:val="24"/>
        </w:rPr>
      </w:pPr>
    </w:p>
    <w:sectPr w:rsidR="001D21FC" w:rsidRPr="00557893" w:rsidSect="001D21FC">
      <w:pgSz w:w="15840" w:h="12240" w:orient="landscape"/>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Juan C. Martínez Cruzado" w:date="2020-11-30T08:19:00Z" w:initials="JCMC">
    <w:p w14:paraId="63056B2B" w14:textId="4989DA79" w:rsidR="00291E69" w:rsidRPr="00291E69" w:rsidRDefault="00291E69">
      <w:pPr>
        <w:pStyle w:val="CommentText"/>
        <w:rPr>
          <w:lang w:val="es-PR"/>
        </w:rPr>
      </w:pPr>
      <w:r>
        <w:rPr>
          <w:rStyle w:val="CommentReference"/>
        </w:rPr>
        <w:annotationRef/>
      </w:r>
      <w:r w:rsidRPr="00291E69">
        <w:rPr>
          <w:lang w:val="es-PR"/>
        </w:rPr>
        <w:t>Se les refiere a los genes en min</w:t>
      </w:r>
      <w:r>
        <w:rPr>
          <w:lang w:val="es-PR"/>
        </w:rPr>
        <w:t xml:space="preserve">úscula e </w:t>
      </w:r>
      <w:proofErr w:type="spellStart"/>
      <w:r>
        <w:rPr>
          <w:lang w:val="es-PR"/>
        </w:rPr>
        <w:t>italizado</w:t>
      </w:r>
      <w:proofErr w:type="spellEnd"/>
      <w:r>
        <w:rPr>
          <w:lang w:val="es-PR"/>
        </w:rPr>
        <w:t xml:space="preserve">.  A las proteínas para las cuales codifican se les refiere con mayúscula y no se </w:t>
      </w:r>
      <w:proofErr w:type="spellStart"/>
      <w:r>
        <w:rPr>
          <w:lang w:val="es-PR"/>
        </w:rPr>
        <w:t>italiza</w:t>
      </w:r>
      <w:proofErr w:type="spellEnd"/>
      <w:r>
        <w:rPr>
          <w:lang w:val="es-PR"/>
        </w:rPr>
        <w:t>.</w:t>
      </w:r>
    </w:p>
  </w:comment>
  <w:comment w:id="7" w:author="Juan C. Martínez Cruzado" w:date="2020-11-30T08:18:00Z" w:initials="JCMC">
    <w:p w14:paraId="31AF1E1A" w14:textId="06812DD1" w:rsidR="00291E69" w:rsidRDefault="00291E69">
      <w:pPr>
        <w:pStyle w:val="CommentText"/>
      </w:pPr>
      <w:r>
        <w:rPr>
          <w:rStyle w:val="CommentReference"/>
        </w:rPr>
        <w:annotationRef/>
      </w:r>
      <w:proofErr w:type="spellStart"/>
      <w:r>
        <w:t>Italizado</w:t>
      </w:r>
      <w:proofErr w:type="spellEnd"/>
      <w:r>
        <w:t xml:space="preserve"> </w:t>
      </w:r>
      <w:proofErr w:type="spellStart"/>
      <w:r>
        <w:t>si</w:t>
      </w:r>
      <w:proofErr w:type="spellEnd"/>
      <w:r>
        <w:t xml:space="preserve"> </w:t>
      </w:r>
      <w:proofErr w:type="spellStart"/>
      <w:r>
        <w:t>es</w:t>
      </w:r>
      <w:proofErr w:type="spellEnd"/>
      <w:r>
        <w:t xml:space="preserve"> un </w:t>
      </w:r>
      <w:proofErr w:type="spellStart"/>
      <w:r>
        <w:t>género</w:t>
      </w:r>
      <w:proofErr w:type="spellEnd"/>
    </w:p>
  </w:comment>
  <w:comment w:id="45" w:author="Juan C. Martínez Cruzado" w:date="2020-11-30T08:22:00Z" w:initials="JCMC">
    <w:p w14:paraId="22A475B2" w14:textId="651181FE" w:rsidR="00291E69" w:rsidRPr="00291E69" w:rsidRDefault="00291E69">
      <w:pPr>
        <w:pStyle w:val="CommentText"/>
        <w:rPr>
          <w:lang w:val="es-PR"/>
        </w:rPr>
      </w:pPr>
      <w:r>
        <w:rPr>
          <w:rStyle w:val="CommentReference"/>
        </w:rPr>
        <w:annotationRef/>
      </w:r>
      <w:r w:rsidRPr="00291E69">
        <w:rPr>
          <w:lang w:val="es-PR"/>
        </w:rPr>
        <w:t>Sería bueno al final darle las gracias al DRNA por el permiso</w:t>
      </w:r>
    </w:p>
  </w:comment>
  <w:comment w:id="46" w:author="Juan C. Martínez Cruzado" w:date="2020-11-30T08:26:00Z" w:initials="JCMC">
    <w:p w14:paraId="409C68E3" w14:textId="2E29C786" w:rsidR="00291E69" w:rsidRPr="00291E69" w:rsidRDefault="00291E69">
      <w:pPr>
        <w:pStyle w:val="CommentText"/>
        <w:rPr>
          <w:lang w:val="es-PR"/>
        </w:rPr>
      </w:pPr>
      <w:r>
        <w:rPr>
          <w:rStyle w:val="CommentReference"/>
        </w:rPr>
        <w:annotationRef/>
      </w:r>
      <w:r w:rsidRPr="00291E69">
        <w:rPr>
          <w:lang w:val="es-PR"/>
        </w:rPr>
        <w:t xml:space="preserve">Tienes que revisar estas citas y ser consistente. </w:t>
      </w:r>
      <w:r>
        <w:rPr>
          <w:lang w:val="es-PR"/>
        </w:rPr>
        <w:t xml:space="preserve"> Luego de “et” no viene punto NUNCA.  Luego de “al” puede ir, pero si lo vas a poner entonces debes ponerlo en todos los casos.  No solo en algunos. Igualmente, aquí veo que separas las citas con punto y coma.  Pero más adelante hay casos donde solo los separas con comas.  Puedes separar con comas si son citas del mismo autor (o autores) y lo único que cambia es el año.  Pero si los autores citados son distintos, entonces hay que poner punto y coma.</w:t>
      </w:r>
    </w:p>
  </w:comment>
  <w:comment w:id="58" w:author="Juan C. Martínez Cruzado" w:date="2020-11-30T08:29:00Z" w:initials="JCMC">
    <w:p w14:paraId="5909E801" w14:textId="6CF984D9" w:rsidR="00AF1413" w:rsidRPr="00AF1413" w:rsidRDefault="00AF1413">
      <w:pPr>
        <w:pStyle w:val="CommentText"/>
        <w:rPr>
          <w:lang w:val="es-PR"/>
        </w:rPr>
      </w:pPr>
      <w:r>
        <w:rPr>
          <w:rStyle w:val="CommentReference"/>
        </w:rPr>
        <w:annotationRef/>
      </w:r>
      <w:r w:rsidRPr="00AF1413">
        <w:rPr>
          <w:lang w:val="es-PR"/>
        </w:rPr>
        <w:t>No entiendo qué quieres decir en esta oraci</w:t>
      </w:r>
      <w:r>
        <w:rPr>
          <w:lang w:val="es-PR"/>
        </w:rPr>
        <w:t>ón.  Tal parece que segmentos de dos oraciones se empalmaron en algún punto donde dice “”…</w:t>
      </w:r>
      <w:proofErr w:type="spellStart"/>
      <w:r>
        <w:rPr>
          <w:lang w:val="es-PR"/>
        </w:rPr>
        <w:t>juvenile</w:t>
      </w:r>
      <w:proofErr w:type="spellEnd"/>
      <w:r>
        <w:rPr>
          <w:lang w:val="es-PR"/>
        </w:rPr>
        <w:t xml:space="preserve"> coral </w:t>
      </w:r>
      <w:proofErr w:type="spellStart"/>
      <w:r>
        <w:rPr>
          <w:lang w:val="es-PR"/>
        </w:rPr>
        <w:t>one</w:t>
      </w:r>
      <w:proofErr w:type="spellEnd"/>
      <w:r>
        <w:rPr>
          <w:lang w:val="es-PR"/>
        </w:rPr>
        <w:t xml:space="preserve"> </w:t>
      </w:r>
      <w:proofErr w:type="spellStart"/>
      <w:r>
        <w:rPr>
          <w:lang w:val="es-PR"/>
        </w:rPr>
        <w:t>study</w:t>
      </w:r>
      <w:proofErr w:type="spellEnd"/>
      <w:r>
        <w:rPr>
          <w:lang w:val="es-PR"/>
        </w:rPr>
        <w:t xml:space="preserve"> and places in </w:t>
      </w:r>
      <w:proofErr w:type="spellStart"/>
      <w:r>
        <w:rPr>
          <w:lang w:val="es-PR"/>
        </w:rPr>
        <w:t>which</w:t>
      </w:r>
      <w:proofErr w:type="spellEnd"/>
      <w:r>
        <w:rPr>
          <w:lang w:val="es-PR"/>
        </w:rPr>
        <w:t>…</w:t>
      </w:r>
    </w:p>
  </w:comment>
  <w:comment w:id="64" w:author="Juan C. Martínez Cruzado" w:date="2020-11-30T08:30:00Z" w:initials="JCMC">
    <w:p w14:paraId="67142625" w14:textId="55E0549A" w:rsidR="00AF1413" w:rsidRDefault="00AF1413">
      <w:pPr>
        <w:pStyle w:val="CommentText"/>
      </w:pPr>
      <w:r>
        <w:rPr>
          <w:rStyle w:val="CommentReference"/>
        </w:rPr>
        <w:annotationRef/>
      </w:r>
      <w:proofErr w:type="spellStart"/>
      <w:proofErr w:type="gramStart"/>
      <w:r>
        <w:t>italiado</w:t>
      </w:r>
      <w:proofErr w:type="spellEnd"/>
      <w:proofErr w:type="gramEnd"/>
    </w:p>
  </w:comment>
  <w:comment w:id="83" w:author="Juan C. Martínez Cruzado" w:date="2020-11-30T08:33:00Z" w:initials="JCMC">
    <w:p w14:paraId="637C59D1" w14:textId="05BF5732" w:rsidR="00AF1413" w:rsidRPr="00AF1413" w:rsidRDefault="00AF1413">
      <w:pPr>
        <w:pStyle w:val="CommentText"/>
        <w:rPr>
          <w:lang w:val="es-PR"/>
        </w:rPr>
      </w:pPr>
      <w:r>
        <w:rPr>
          <w:rStyle w:val="CommentReference"/>
        </w:rPr>
        <w:annotationRef/>
      </w:r>
      <w:r w:rsidRPr="00AF1413">
        <w:rPr>
          <w:lang w:val="es-PR"/>
        </w:rPr>
        <w:t>“</w:t>
      </w:r>
      <w:proofErr w:type="spellStart"/>
      <w:r w:rsidRPr="00AF1413">
        <w:rPr>
          <w:lang w:val="es-PR"/>
        </w:rPr>
        <w:t>to</w:t>
      </w:r>
      <w:proofErr w:type="spellEnd"/>
      <w:r w:rsidRPr="00AF1413">
        <w:rPr>
          <w:lang w:val="es-PR"/>
        </w:rPr>
        <w:t xml:space="preserve"> </w:t>
      </w:r>
      <w:proofErr w:type="spellStart"/>
      <w:r w:rsidRPr="00AF1413">
        <w:rPr>
          <w:lang w:val="es-PR"/>
        </w:rPr>
        <w:t>habituate</w:t>
      </w:r>
      <w:proofErr w:type="spellEnd"/>
      <w:r w:rsidRPr="00AF1413">
        <w:rPr>
          <w:lang w:val="es-PR"/>
        </w:rPr>
        <w:t>” significa acostumbrarse a algo.</w:t>
      </w:r>
    </w:p>
  </w:comment>
  <w:comment w:id="92" w:author="Juan C. Martínez Cruzado" w:date="2020-11-30T08:35:00Z" w:initials="JCMC">
    <w:p w14:paraId="08A13C81" w14:textId="0D62BEAB" w:rsidR="00AF1413" w:rsidRPr="00AF1413" w:rsidRDefault="00AF1413">
      <w:pPr>
        <w:pStyle w:val="CommentText"/>
        <w:rPr>
          <w:lang w:val="es-PR"/>
        </w:rPr>
      </w:pPr>
      <w:r>
        <w:rPr>
          <w:rStyle w:val="CommentReference"/>
        </w:rPr>
        <w:annotationRef/>
      </w:r>
      <w:r w:rsidRPr="00AF1413">
        <w:rPr>
          <w:lang w:val="es-PR"/>
        </w:rPr>
        <w:t>A lo largo de la t</w:t>
      </w:r>
      <w:r>
        <w:rPr>
          <w:lang w:val="es-PR"/>
        </w:rPr>
        <w:t>esis hay que arreglar “</w:t>
      </w:r>
      <w:proofErr w:type="spellStart"/>
      <w:r>
        <w:rPr>
          <w:lang w:val="es-PR"/>
        </w:rPr>
        <w:t>Isabella</w:t>
      </w:r>
      <w:proofErr w:type="spellEnd"/>
      <w:r>
        <w:rPr>
          <w:lang w:val="es-PR"/>
        </w:rPr>
        <w:t xml:space="preserve">”’ por “Isabela“, y ponerle los acentos a </w:t>
      </w:r>
      <w:proofErr w:type="spellStart"/>
      <w:r>
        <w:rPr>
          <w:lang w:val="es-PR"/>
        </w:rPr>
        <w:t>Guánica</w:t>
      </w:r>
      <w:proofErr w:type="spellEnd"/>
      <w:r>
        <w:rPr>
          <w:lang w:val="es-PR"/>
        </w:rPr>
        <w:t xml:space="preserve"> y a Rincón.</w:t>
      </w:r>
    </w:p>
  </w:comment>
  <w:comment w:id="99" w:author="Juan C. Martínez Cruzado" w:date="2020-11-30T08:37:00Z" w:initials="JCMC">
    <w:p w14:paraId="34CF8991" w14:textId="09FDA25C" w:rsidR="00AF1413" w:rsidRPr="00AF1413" w:rsidRDefault="00AF1413">
      <w:pPr>
        <w:pStyle w:val="CommentText"/>
        <w:rPr>
          <w:lang w:val="es-PR"/>
        </w:rPr>
      </w:pPr>
      <w:r>
        <w:rPr>
          <w:rStyle w:val="CommentReference"/>
        </w:rPr>
        <w:annotationRef/>
      </w:r>
      <w:r w:rsidRPr="00AF1413">
        <w:rPr>
          <w:lang w:val="es-PR"/>
        </w:rPr>
        <w:t xml:space="preserve">En la </w:t>
      </w:r>
      <w:proofErr w:type="spellStart"/>
      <w:r w:rsidRPr="00AF1413">
        <w:rPr>
          <w:lang w:val="es-PR"/>
        </w:rPr>
        <w:t>table</w:t>
      </w:r>
      <w:proofErr w:type="spellEnd"/>
      <w:r w:rsidRPr="00AF1413">
        <w:rPr>
          <w:lang w:val="es-PR"/>
        </w:rPr>
        <w:t xml:space="preserve"> que hay en esta figura ser</w:t>
      </w:r>
      <w:r>
        <w:rPr>
          <w:lang w:val="es-PR"/>
        </w:rPr>
        <w:t>ía bueno poner una columna de totales y una fila de totales.</w:t>
      </w:r>
    </w:p>
  </w:comment>
  <w:comment w:id="100" w:author="Juan C. Martínez Cruzado" w:date="2020-11-30T08:36:00Z" w:initials="JCMC">
    <w:p w14:paraId="6E334661" w14:textId="1A635CBA" w:rsidR="00AF1413" w:rsidRPr="00AF1413" w:rsidRDefault="00AF1413">
      <w:pPr>
        <w:pStyle w:val="CommentText"/>
        <w:rPr>
          <w:lang w:val="es-PR"/>
        </w:rPr>
      </w:pPr>
      <w:r>
        <w:rPr>
          <w:rStyle w:val="CommentReference"/>
        </w:rPr>
        <w:annotationRef/>
      </w:r>
      <w:r w:rsidRPr="00AF1413">
        <w:rPr>
          <w:lang w:val="es-PR"/>
        </w:rPr>
        <w:t xml:space="preserve">En la </w:t>
      </w:r>
      <w:proofErr w:type="spellStart"/>
      <w:r w:rsidRPr="00AF1413">
        <w:rPr>
          <w:lang w:val="es-PR"/>
        </w:rPr>
        <w:t>table</w:t>
      </w:r>
      <w:proofErr w:type="spellEnd"/>
      <w:r w:rsidRPr="00AF1413">
        <w:rPr>
          <w:lang w:val="es-PR"/>
        </w:rPr>
        <w:t xml:space="preserve"> arriba hay solamente 40.</w:t>
      </w:r>
    </w:p>
  </w:comment>
  <w:comment w:id="104" w:author="Juan C. Martínez Cruzado" w:date="2020-11-30T08:42:00Z" w:initials="JCMC">
    <w:p w14:paraId="02F40077" w14:textId="75565EA8" w:rsidR="00DE642C" w:rsidRPr="00DE642C" w:rsidRDefault="00DE642C">
      <w:pPr>
        <w:pStyle w:val="CommentText"/>
        <w:rPr>
          <w:lang w:val="es-PR"/>
        </w:rPr>
      </w:pPr>
      <w:r>
        <w:rPr>
          <w:rStyle w:val="CommentReference"/>
        </w:rPr>
        <w:annotationRef/>
      </w:r>
      <w:r w:rsidRPr="00DE642C">
        <w:rPr>
          <w:lang w:val="es-PR"/>
        </w:rPr>
        <w:t xml:space="preserve">En la p. 15 dice que son 1,140 </w:t>
      </w:r>
      <w:proofErr w:type="spellStart"/>
      <w:r w:rsidRPr="00DE642C">
        <w:rPr>
          <w:lang w:val="es-PR"/>
        </w:rPr>
        <w:t>pb</w:t>
      </w:r>
      <w:proofErr w:type="spellEnd"/>
      <w:r w:rsidRPr="00DE642C">
        <w:rPr>
          <w:lang w:val="es-PR"/>
        </w:rPr>
        <w:t>.</w:t>
      </w:r>
    </w:p>
  </w:comment>
  <w:comment w:id="142" w:author="Juan C. Martínez Cruzado" w:date="2020-11-30T09:01:00Z" w:initials="JCMC">
    <w:p w14:paraId="0B0FD170" w14:textId="5422BB51" w:rsidR="003F345A" w:rsidRPr="003F345A" w:rsidRDefault="003F345A">
      <w:pPr>
        <w:pStyle w:val="CommentText"/>
        <w:rPr>
          <w:lang w:val="es-PR"/>
        </w:rPr>
      </w:pPr>
      <w:r>
        <w:rPr>
          <w:rStyle w:val="CommentReference"/>
        </w:rPr>
        <w:annotationRef/>
      </w:r>
      <w:r w:rsidRPr="003F345A">
        <w:rPr>
          <w:lang w:val="es-PR"/>
        </w:rPr>
        <w:t xml:space="preserve">Si los </w:t>
      </w:r>
      <w:proofErr w:type="spellStart"/>
      <w:r w:rsidRPr="003F345A">
        <w:rPr>
          <w:lang w:val="es-PR"/>
        </w:rPr>
        <w:t>Clostridiales</w:t>
      </w:r>
      <w:proofErr w:type="spellEnd"/>
      <w:r w:rsidRPr="003F345A">
        <w:rPr>
          <w:lang w:val="es-PR"/>
        </w:rPr>
        <w:t xml:space="preserve"> tienen 1253 “</w:t>
      </w:r>
      <w:proofErr w:type="spellStart"/>
      <w:r w:rsidRPr="003F345A">
        <w:rPr>
          <w:lang w:val="es-PR"/>
        </w:rPr>
        <w:t>reads</w:t>
      </w:r>
      <w:proofErr w:type="spellEnd"/>
      <w:r w:rsidRPr="003F345A">
        <w:rPr>
          <w:lang w:val="es-PR"/>
        </w:rPr>
        <w:t xml:space="preserve">” y los </w:t>
      </w:r>
      <w:proofErr w:type="spellStart"/>
      <w:r w:rsidRPr="003F345A">
        <w:rPr>
          <w:lang w:val="es-PR"/>
        </w:rPr>
        <w:t>Clostridiales</w:t>
      </w:r>
      <w:proofErr w:type="spellEnd"/>
      <w:r w:rsidRPr="003F345A">
        <w:rPr>
          <w:lang w:val="es-PR"/>
        </w:rPr>
        <w:t xml:space="preserve"> est</w:t>
      </w:r>
      <w:r>
        <w:rPr>
          <w:lang w:val="es-PR"/>
        </w:rPr>
        <w:t xml:space="preserve">án dentro de los </w:t>
      </w:r>
      <w:proofErr w:type="spellStart"/>
      <w:r>
        <w:rPr>
          <w:lang w:val="es-PR"/>
        </w:rPr>
        <w:t>Firmicutes</w:t>
      </w:r>
      <w:proofErr w:type="spellEnd"/>
      <w:r>
        <w:rPr>
          <w:lang w:val="es-PR"/>
        </w:rPr>
        <w:t xml:space="preserve"> entonces los </w:t>
      </w:r>
      <w:proofErr w:type="spellStart"/>
      <w:r>
        <w:rPr>
          <w:lang w:val="es-PR"/>
        </w:rPr>
        <w:t>Firmicutes</w:t>
      </w:r>
      <w:proofErr w:type="spellEnd"/>
      <w:r>
        <w:rPr>
          <w:lang w:val="es-PR"/>
        </w:rPr>
        <w:t xml:space="preserve"> deberían tener 1253 “</w:t>
      </w:r>
      <w:proofErr w:type="spellStart"/>
      <w:r>
        <w:rPr>
          <w:lang w:val="es-PR"/>
        </w:rPr>
        <w:t>reads</w:t>
      </w:r>
      <w:proofErr w:type="spellEnd"/>
      <w:r>
        <w:rPr>
          <w:lang w:val="es-PR"/>
        </w:rPr>
        <w:t>” o más, pero arriba dice que tienen solamente 952.</w:t>
      </w:r>
    </w:p>
  </w:comment>
  <w:comment w:id="143" w:author="Juan C. Martínez Cruzado" w:date="2020-11-30T10:32:00Z" w:initials="JCMC">
    <w:p w14:paraId="19346542" w14:textId="2193AEC1" w:rsidR="002D1DC4" w:rsidRDefault="002D1DC4">
      <w:pPr>
        <w:pStyle w:val="CommentText"/>
      </w:pPr>
      <w:r>
        <w:rPr>
          <w:rStyle w:val="CommentReference"/>
        </w:rPr>
        <w:annotationRef/>
      </w:r>
      <w:r>
        <w:t xml:space="preserve">I do not see any sample with </w:t>
      </w:r>
      <w:proofErr w:type="spellStart"/>
      <w:r>
        <w:t>Tenericutes</w:t>
      </w:r>
      <w:proofErr w:type="spellEnd"/>
      <w:r>
        <w:t>.</w:t>
      </w:r>
    </w:p>
  </w:comment>
  <w:comment w:id="145" w:author="Juan C. Martínez Cruzado" w:date="2020-11-30T10:43:00Z" w:initials="JCMC">
    <w:p w14:paraId="1D385433" w14:textId="2D67F9E0" w:rsidR="0049677B" w:rsidRDefault="0049677B">
      <w:pPr>
        <w:pStyle w:val="CommentText"/>
      </w:pPr>
      <w:r>
        <w:rPr>
          <w:rStyle w:val="CommentReference"/>
        </w:rPr>
        <w:annotationRef/>
      </w:r>
      <w:r>
        <w:t xml:space="preserve">The fact that </w:t>
      </w:r>
      <w:proofErr w:type="spellStart"/>
      <w:r>
        <w:t>Guayama</w:t>
      </w:r>
      <w:proofErr w:type="spellEnd"/>
      <w:r>
        <w:t xml:space="preserve"> was different to all might have been due to the very small sample size.</w:t>
      </w:r>
    </w:p>
  </w:comment>
  <w:comment w:id="148" w:author="Juan C. Martínez Cruzado" w:date="2020-11-30T10:20:00Z" w:initials="JCMC">
    <w:p w14:paraId="5868A0D8" w14:textId="3415FCC7" w:rsidR="00BF2B57" w:rsidRDefault="00BF2B57">
      <w:pPr>
        <w:pStyle w:val="CommentText"/>
      </w:pPr>
      <w:r>
        <w:rPr>
          <w:rStyle w:val="CommentReference"/>
        </w:rPr>
        <w:annotationRef/>
      </w:r>
      <w:r>
        <w:t xml:space="preserve">I’d consider placing </w:t>
      </w:r>
      <w:proofErr w:type="spellStart"/>
      <w:r>
        <w:t>Luquillo</w:t>
      </w:r>
      <w:proofErr w:type="spellEnd"/>
      <w:r>
        <w:t xml:space="preserve"> in the eastern group and leave the North represented only by </w:t>
      </w:r>
      <w:proofErr w:type="spellStart"/>
      <w:r>
        <w:t>Isabela</w:t>
      </w:r>
      <w:proofErr w:type="spellEnd"/>
      <w:r>
        <w:t>.</w:t>
      </w:r>
    </w:p>
  </w:comment>
  <w:comment w:id="149" w:author="Juan C. Martínez Cruzado" w:date="2020-11-30T10:23:00Z" w:initials="JCMC">
    <w:p w14:paraId="4A8F3F40" w14:textId="1438052F" w:rsidR="00BF2B57" w:rsidRDefault="00BF2B57">
      <w:pPr>
        <w:pStyle w:val="CommentText"/>
      </w:pPr>
      <w:r>
        <w:rPr>
          <w:rStyle w:val="CommentReference"/>
        </w:rPr>
        <w:annotationRef/>
      </w:r>
      <w:proofErr w:type="spellStart"/>
      <w:r>
        <w:t>Meaurements</w:t>
      </w:r>
      <w:proofErr w:type="spellEnd"/>
      <w:r>
        <w:t xml:space="preserve"> should be presented.</w:t>
      </w:r>
    </w:p>
  </w:comment>
  <w:comment w:id="152" w:author="Juan C. Martínez Cruzado" w:date="2020-11-30T10:25:00Z" w:initials="JCMC">
    <w:p w14:paraId="07D371E5" w14:textId="02E7CE72" w:rsidR="00BF2B57" w:rsidRDefault="00BF2B57">
      <w:pPr>
        <w:pStyle w:val="CommentText"/>
      </w:pPr>
      <w:r>
        <w:rPr>
          <w:rStyle w:val="CommentReference"/>
        </w:rPr>
        <w:annotationRef/>
      </w:r>
      <w:r>
        <w:t>Small animals add up to 9.</w:t>
      </w:r>
    </w:p>
  </w:comment>
  <w:comment w:id="154" w:author="Juan C. Martínez Cruzado" w:date="2020-11-30T10:25:00Z" w:initials="JCMC">
    <w:p w14:paraId="11E79E5E" w14:textId="612DD3A8" w:rsidR="00BF2B57" w:rsidRPr="00BF2B57" w:rsidRDefault="00BF2B57">
      <w:pPr>
        <w:pStyle w:val="CommentText"/>
        <w:rPr>
          <w:b/>
        </w:rPr>
      </w:pPr>
      <w:r>
        <w:rPr>
          <w:rStyle w:val="CommentReference"/>
        </w:rPr>
        <w:annotationRef/>
      </w:r>
      <w:r>
        <w:rPr>
          <w:b/>
        </w:rPr>
        <w:t>But 8 is not equal to 9.</w:t>
      </w:r>
    </w:p>
  </w:comment>
  <w:comment w:id="163" w:author="Juan C. Martínez Cruzado" w:date="2020-11-30T11:04:00Z" w:initials="JCMC">
    <w:p w14:paraId="666FB3EE" w14:textId="16605F6F" w:rsidR="00703F56" w:rsidRDefault="00703F56">
      <w:pPr>
        <w:pStyle w:val="CommentText"/>
      </w:pPr>
      <w:r>
        <w:rPr>
          <w:rStyle w:val="CommentReference"/>
        </w:rPr>
        <w:annotationRef/>
      </w:r>
      <w:r>
        <w:t xml:space="preserve">Do not see </w:t>
      </w:r>
      <w:proofErr w:type="spellStart"/>
      <w:r>
        <w:t>Tenericutes</w:t>
      </w:r>
      <w:proofErr w:type="spellEnd"/>
      <w:r>
        <w:t xml:space="preserve"> in D4.</w:t>
      </w:r>
      <w:r w:rsidR="00A95FC9">
        <w:t xml:space="preserve">  </w:t>
      </w:r>
      <w:proofErr w:type="spellStart"/>
      <w:r w:rsidR="00A95FC9">
        <w:t>Ceiba</w:t>
      </w:r>
      <w:proofErr w:type="spellEnd"/>
      <w:r w:rsidR="00A95FC9">
        <w:t xml:space="preserve"> (G) is East.  Judging by your results, I would include </w:t>
      </w:r>
      <w:proofErr w:type="spellStart"/>
      <w:r w:rsidR="00A95FC9">
        <w:t>Luquillo</w:t>
      </w:r>
      <w:proofErr w:type="spellEnd"/>
      <w:r w:rsidR="00A95FC9">
        <w:t xml:space="preserve"> in the east as well.</w:t>
      </w:r>
    </w:p>
  </w:comment>
  <w:comment w:id="170" w:author="Juan C. Martínez Cruzado" w:date="2020-11-30T10:58:00Z" w:initials="JCMC">
    <w:p w14:paraId="3E34FBFA" w14:textId="2FD05593" w:rsidR="00703F56" w:rsidRDefault="00703F56">
      <w:pPr>
        <w:pStyle w:val="CommentText"/>
      </w:pPr>
      <w:r>
        <w:rPr>
          <w:rStyle w:val="CommentReference"/>
        </w:rPr>
        <w:annotationRef/>
      </w:r>
      <w:r>
        <w:t>Should include bootstrap values.</w:t>
      </w:r>
    </w:p>
  </w:comment>
  <w:comment w:id="171" w:author="Juan C. Martínez Cruzado" w:date="2020-11-30T10:45:00Z" w:initials="JCMC">
    <w:p w14:paraId="60CD06B2" w14:textId="301D9B26" w:rsidR="0049677B" w:rsidRDefault="0049677B">
      <w:pPr>
        <w:pStyle w:val="CommentText"/>
      </w:pPr>
      <w:r>
        <w:rPr>
          <w:rStyle w:val="CommentReference"/>
        </w:rPr>
        <w:annotationRef/>
      </w:r>
      <w:r>
        <w:t>If these sea urchins eat algae, we should look at algae diversity in different locations.</w:t>
      </w:r>
    </w:p>
  </w:comment>
  <w:comment w:id="184" w:author="Juan C. Martínez Cruzado" w:date="2020-11-30T10:48:00Z" w:initials="JCMC">
    <w:p w14:paraId="2791211A" w14:textId="0E00C60D" w:rsidR="0049677B" w:rsidRPr="0049677B" w:rsidRDefault="0049677B">
      <w:pPr>
        <w:pStyle w:val="CommentText"/>
        <w:rPr>
          <w:lang w:val="es-PR"/>
        </w:rPr>
      </w:pPr>
      <w:r>
        <w:rPr>
          <w:rStyle w:val="CommentReference"/>
        </w:rPr>
        <w:annotationRef/>
      </w:r>
      <w:r w:rsidRPr="0049677B">
        <w:rPr>
          <w:lang w:val="es-PR"/>
        </w:rPr>
        <w:t>A esta oración le falta algo.</w:t>
      </w:r>
    </w:p>
  </w:comment>
  <w:comment w:id="216" w:author="Juan C. Martínez Cruzado" w:date="2020-11-30T11:08:00Z" w:initials="JCMC">
    <w:p w14:paraId="5FCFF9AE" w14:textId="4D7D2781" w:rsidR="00A95FC9" w:rsidRDefault="00A95FC9">
      <w:pPr>
        <w:pStyle w:val="CommentText"/>
      </w:pPr>
      <w:r>
        <w:rPr>
          <w:rStyle w:val="CommentReference"/>
        </w:rPr>
        <w:annotationRef/>
      </w:r>
      <w:r>
        <w:t>From here on all figure numbers must change.</w:t>
      </w:r>
    </w:p>
  </w:comment>
  <w:comment w:id="232" w:author="Juan C. Martínez Cruzado" w:date="2020-11-30T11:07:00Z" w:initials="JCMC">
    <w:p w14:paraId="3804F666" w14:textId="507268D0" w:rsidR="00A95FC9" w:rsidRDefault="00A95FC9">
      <w:pPr>
        <w:pStyle w:val="CommentText"/>
      </w:pPr>
      <w:r>
        <w:rPr>
          <w:rStyle w:val="CommentReference"/>
        </w:rPr>
        <w:annotationRef/>
      </w:r>
      <w:r>
        <w:t>Add up to 43.</w:t>
      </w:r>
    </w:p>
  </w:comment>
  <w:comment w:id="239" w:author="Juan C. Martínez Cruzado" w:date="2020-11-30T11:12:00Z" w:initials="JCMC">
    <w:p w14:paraId="0AAA97A4" w14:textId="798127E8" w:rsidR="00327395" w:rsidRDefault="00327395">
      <w:pPr>
        <w:pStyle w:val="CommentText"/>
      </w:pPr>
      <w:r>
        <w:rPr>
          <w:rStyle w:val="CommentReference"/>
        </w:rPr>
        <w:annotationRef/>
      </w:r>
      <w:r>
        <w:t>No logical order</w:t>
      </w:r>
    </w:p>
  </w:comment>
  <w:comment w:id="243" w:author="Juan C. Martínez Cruzado" w:date="2020-11-30T11:14:00Z" w:initials="JCMC">
    <w:p w14:paraId="6AE4DA6D" w14:textId="76D0BA22" w:rsidR="00327395" w:rsidRDefault="00327395">
      <w:pPr>
        <w:pStyle w:val="CommentText"/>
      </w:pPr>
      <w:r>
        <w:rPr>
          <w:rStyle w:val="CommentReference"/>
        </w:rPr>
        <w:annotationRef/>
      </w:r>
      <w:r>
        <w:t xml:space="preserve">What is the use of this figure?  </w:t>
      </w:r>
      <w:r>
        <w:t xml:space="preserve">I suggest eliminating </w:t>
      </w:r>
      <w:r>
        <w:t>it.</w:t>
      </w:r>
      <w:bookmarkStart w:id="244" w:name="_GoBack"/>
      <w:bookmarkEnd w:id="244"/>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8096BE" w14:textId="77777777" w:rsidR="00386A7B" w:rsidRDefault="00386A7B" w:rsidP="00A44D2A">
      <w:pPr>
        <w:spacing w:after="0" w:line="240" w:lineRule="auto"/>
      </w:pPr>
      <w:r>
        <w:separator/>
      </w:r>
    </w:p>
  </w:endnote>
  <w:endnote w:type="continuationSeparator" w:id="0">
    <w:p w14:paraId="60A23FE2" w14:textId="77777777" w:rsidR="00386A7B" w:rsidRDefault="00386A7B" w:rsidP="00A44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3835156"/>
      <w:docPartObj>
        <w:docPartGallery w:val="Page Numbers (Bottom of Page)"/>
        <w:docPartUnique/>
      </w:docPartObj>
    </w:sdtPr>
    <w:sdtEndPr>
      <w:rPr>
        <w:noProof/>
      </w:rPr>
    </w:sdtEndPr>
    <w:sdtContent>
      <w:p w14:paraId="6140BA5B" w14:textId="526AC4E6" w:rsidR="00291E69" w:rsidRDefault="00291E69">
        <w:pPr>
          <w:pStyle w:val="Footer"/>
          <w:jc w:val="center"/>
        </w:pPr>
        <w:r>
          <w:fldChar w:fldCharType="begin"/>
        </w:r>
        <w:r>
          <w:instrText xml:space="preserve"> PAGE   \* MERGEFORMAT </w:instrText>
        </w:r>
        <w:r>
          <w:fldChar w:fldCharType="separate"/>
        </w:r>
        <w:r w:rsidR="00327395">
          <w:rPr>
            <w:noProof/>
          </w:rPr>
          <w:t>43</w:t>
        </w:r>
        <w:r>
          <w:rPr>
            <w:noProof/>
          </w:rPr>
          <w:fldChar w:fldCharType="end"/>
        </w:r>
      </w:p>
    </w:sdtContent>
  </w:sdt>
  <w:p w14:paraId="26061B3B" w14:textId="77777777" w:rsidR="00291E69" w:rsidRDefault="00291E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3F2E99" w14:textId="77777777" w:rsidR="00386A7B" w:rsidRDefault="00386A7B" w:rsidP="00A44D2A">
      <w:pPr>
        <w:spacing w:after="0" w:line="240" w:lineRule="auto"/>
      </w:pPr>
      <w:r>
        <w:separator/>
      </w:r>
    </w:p>
  </w:footnote>
  <w:footnote w:type="continuationSeparator" w:id="0">
    <w:p w14:paraId="3E1E0D9A" w14:textId="77777777" w:rsidR="00386A7B" w:rsidRDefault="00386A7B" w:rsidP="00A44D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E3D33"/>
    <w:multiLevelType w:val="hybridMultilevel"/>
    <w:tmpl w:val="7BBEA5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1031"/>
    <w:rsid w:val="000035C2"/>
    <w:rsid w:val="00003983"/>
    <w:rsid w:val="00003DEA"/>
    <w:rsid w:val="00017A6D"/>
    <w:rsid w:val="0002729E"/>
    <w:rsid w:val="000310CE"/>
    <w:rsid w:val="000314F4"/>
    <w:rsid w:val="000351D6"/>
    <w:rsid w:val="00041DED"/>
    <w:rsid w:val="00050929"/>
    <w:rsid w:val="0005718C"/>
    <w:rsid w:val="0006104A"/>
    <w:rsid w:val="0006306F"/>
    <w:rsid w:val="00065D0E"/>
    <w:rsid w:val="00066037"/>
    <w:rsid w:val="000742DE"/>
    <w:rsid w:val="000756DC"/>
    <w:rsid w:val="00084A09"/>
    <w:rsid w:val="00096793"/>
    <w:rsid w:val="000973A8"/>
    <w:rsid w:val="000A4F44"/>
    <w:rsid w:val="000B59C3"/>
    <w:rsid w:val="000C2530"/>
    <w:rsid w:val="000C296E"/>
    <w:rsid w:val="000C5123"/>
    <w:rsid w:val="000C7532"/>
    <w:rsid w:val="000C7DEA"/>
    <w:rsid w:val="000D2D37"/>
    <w:rsid w:val="000D54D3"/>
    <w:rsid w:val="000E20E4"/>
    <w:rsid w:val="000E32C9"/>
    <w:rsid w:val="000F074E"/>
    <w:rsid w:val="000F3660"/>
    <w:rsid w:val="001002DF"/>
    <w:rsid w:val="0010038A"/>
    <w:rsid w:val="00102119"/>
    <w:rsid w:val="00104EBF"/>
    <w:rsid w:val="0010631F"/>
    <w:rsid w:val="001117CE"/>
    <w:rsid w:val="00113309"/>
    <w:rsid w:val="00114BC5"/>
    <w:rsid w:val="001161F2"/>
    <w:rsid w:val="00116F90"/>
    <w:rsid w:val="00121E50"/>
    <w:rsid w:val="00123A36"/>
    <w:rsid w:val="00124994"/>
    <w:rsid w:val="001277A1"/>
    <w:rsid w:val="0013201E"/>
    <w:rsid w:val="0013247E"/>
    <w:rsid w:val="00132D2C"/>
    <w:rsid w:val="001415BC"/>
    <w:rsid w:val="001424F6"/>
    <w:rsid w:val="00142501"/>
    <w:rsid w:val="00142D88"/>
    <w:rsid w:val="0014371F"/>
    <w:rsid w:val="00144A20"/>
    <w:rsid w:val="001456F5"/>
    <w:rsid w:val="00146399"/>
    <w:rsid w:val="00151B18"/>
    <w:rsid w:val="00152D36"/>
    <w:rsid w:val="00153353"/>
    <w:rsid w:val="001535A8"/>
    <w:rsid w:val="00161C4F"/>
    <w:rsid w:val="001658DE"/>
    <w:rsid w:val="00165CDB"/>
    <w:rsid w:val="001661B5"/>
    <w:rsid w:val="00166CF3"/>
    <w:rsid w:val="00171031"/>
    <w:rsid w:val="0017461C"/>
    <w:rsid w:val="0017653D"/>
    <w:rsid w:val="001841D0"/>
    <w:rsid w:val="00185F76"/>
    <w:rsid w:val="00187194"/>
    <w:rsid w:val="00193B64"/>
    <w:rsid w:val="0019418E"/>
    <w:rsid w:val="0019609F"/>
    <w:rsid w:val="001964E2"/>
    <w:rsid w:val="00196B6E"/>
    <w:rsid w:val="00197917"/>
    <w:rsid w:val="00197A67"/>
    <w:rsid w:val="001A6A9C"/>
    <w:rsid w:val="001B1A2B"/>
    <w:rsid w:val="001B26FB"/>
    <w:rsid w:val="001B30CF"/>
    <w:rsid w:val="001C0183"/>
    <w:rsid w:val="001C324D"/>
    <w:rsid w:val="001C7702"/>
    <w:rsid w:val="001D08BB"/>
    <w:rsid w:val="001D21FC"/>
    <w:rsid w:val="001D24D0"/>
    <w:rsid w:val="001D2D29"/>
    <w:rsid w:val="001D415A"/>
    <w:rsid w:val="001D67D1"/>
    <w:rsid w:val="001D7020"/>
    <w:rsid w:val="001E42D3"/>
    <w:rsid w:val="001E4D28"/>
    <w:rsid w:val="001E585B"/>
    <w:rsid w:val="001F0BB1"/>
    <w:rsid w:val="001F1BB0"/>
    <w:rsid w:val="001F34EE"/>
    <w:rsid w:val="00205CE4"/>
    <w:rsid w:val="00206FCC"/>
    <w:rsid w:val="0021316F"/>
    <w:rsid w:val="002176C6"/>
    <w:rsid w:val="00223F29"/>
    <w:rsid w:val="002253E1"/>
    <w:rsid w:val="0023173F"/>
    <w:rsid w:val="00234546"/>
    <w:rsid w:val="002452DA"/>
    <w:rsid w:val="002454E1"/>
    <w:rsid w:val="00251B4A"/>
    <w:rsid w:val="002532ED"/>
    <w:rsid w:val="00253509"/>
    <w:rsid w:val="00255BC9"/>
    <w:rsid w:val="00255C9F"/>
    <w:rsid w:val="00265C73"/>
    <w:rsid w:val="002714B2"/>
    <w:rsid w:val="00273F6D"/>
    <w:rsid w:val="0028166F"/>
    <w:rsid w:val="002840EA"/>
    <w:rsid w:val="00290279"/>
    <w:rsid w:val="002907D8"/>
    <w:rsid w:val="00291E69"/>
    <w:rsid w:val="0029577F"/>
    <w:rsid w:val="00297A31"/>
    <w:rsid w:val="00297D6D"/>
    <w:rsid w:val="002A10D3"/>
    <w:rsid w:val="002A4234"/>
    <w:rsid w:val="002A479D"/>
    <w:rsid w:val="002A781F"/>
    <w:rsid w:val="002B0C17"/>
    <w:rsid w:val="002B0DF4"/>
    <w:rsid w:val="002C1A5B"/>
    <w:rsid w:val="002D0079"/>
    <w:rsid w:val="002D091C"/>
    <w:rsid w:val="002D1DC4"/>
    <w:rsid w:val="002D45F1"/>
    <w:rsid w:val="002D46C6"/>
    <w:rsid w:val="002D48D0"/>
    <w:rsid w:val="002D7B5A"/>
    <w:rsid w:val="002E0959"/>
    <w:rsid w:val="002E31A7"/>
    <w:rsid w:val="002F24B4"/>
    <w:rsid w:val="002F2A4F"/>
    <w:rsid w:val="002F4054"/>
    <w:rsid w:val="00300636"/>
    <w:rsid w:val="00311474"/>
    <w:rsid w:val="00326C25"/>
    <w:rsid w:val="00327395"/>
    <w:rsid w:val="00327E6F"/>
    <w:rsid w:val="00331447"/>
    <w:rsid w:val="00334462"/>
    <w:rsid w:val="00334E19"/>
    <w:rsid w:val="00337AB5"/>
    <w:rsid w:val="00342D24"/>
    <w:rsid w:val="00346397"/>
    <w:rsid w:val="00352227"/>
    <w:rsid w:val="00352968"/>
    <w:rsid w:val="00352D2E"/>
    <w:rsid w:val="003557D0"/>
    <w:rsid w:val="003611E0"/>
    <w:rsid w:val="00363CA0"/>
    <w:rsid w:val="0036502D"/>
    <w:rsid w:val="003700C1"/>
    <w:rsid w:val="00381F79"/>
    <w:rsid w:val="00382FF6"/>
    <w:rsid w:val="003839B1"/>
    <w:rsid w:val="00386A7B"/>
    <w:rsid w:val="003873AE"/>
    <w:rsid w:val="00387568"/>
    <w:rsid w:val="003A289A"/>
    <w:rsid w:val="003A76BF"/>
    <w:rsid w:val="003B03BE"/>
    <w:rsid w:val="003B6B19"/>
    <w:rsid w:val="003C0047"/>
    <w:rsid w:val="003C3BC4"/>
    <w:rsid w:val="003D0AD3"/>
    <w:rsid w:val="003D6DB1"/>
    <w:rsid w:val="003D76EA"/>
    <w:rsid w:val="003E609B"/>
    <w:rsid w:val="003E69BA"/>
    <w:rsid w:val="003F345A"/>
    <w:rsid w:val="003F3A7A"/>
    <w:rsid w:val="003F5139"/>
    <w:rsid w:val="003F6C33"/>
    <w:rsid w:val="003F7049"/>
    <w:rsid w:val="00400A58"/>
    <w:rsid w:val="00410915"/>
    <w:rsid w:val="00411B21"/>
    <w:rsid w:val="00413F97"/>
    <w:rsid w:val="004201D0"/>
    <w:rsid w:val="00421CF9"/>
    <w:rsid w:val="00425257"/>
    <w:rsid w:val="004254A6"/>
    <w:rsid w:val="00432510"/>
    <w:rsid w:val="00434F1D"/>
    <w:rsid w:val="0043649E"/>
    <w:rsid w:val="00437C52"/>
    <w:rsid w:val="004424CF"/>
    <w:rsid w:val="00444DAE"/>
    <w:rsid w:val="00445B4D"/>
    <w:rsid w:val="00446835"/>
    <w:rsid w:val="00447E7D"/>
    <w:rsid w:val="004575B7"/>
    <w:rsid w:val="00460349"/>
    <w:rsid w:val="0046244D"/>
    <w:rsid w:val="00462EE5"/>
    <w:rsid w:val="0046585B"/>
    <w:rsid w:val="00487938"/>
    <w:rsid w:val="00495D0C"/>
    <w:rsid w:val="0049677B"/>
    <w:rsid w:val="00497CE6"/>
    <w:rsid w:val="004A05ED"/>
    <w:rsid w:val="004A0BD0"/>
    <w:rsid w:val="004A10CF"/>
    <w:rsid w:val="004A2C4B"/>
    <w:rsid w:val="004B1555"/>
    <w:rsid w:val="004B3104"/>
    <w:rsid w:val="004B3B8C"/>
    <w:rsid w:val="004B5100"/>
    <w:rsid w:val="004B60FD"/>
    <w:rsid w:val="004B772E"/>
    <w:rsid w:val="004C6F39"/>
    <w:rsid w:val="004D29AB"/>
    <w:rsid w:val="004D2CA1"/>
    <w:rsid w:val="004D7537"/>
    <w:rsid w:val="004E3694"/>
    <w:rsid w:val="004E4716"/>
    <w:rsid w:val="004E4B86"/>
    <w:rsid w:val="004F62F0"/>
    <w:rsid w:val="00500AA2"/>
    <w:rsid w:val="00500DA7"/>
    <w:rsid w:val="00503AFB"/>
    <w:rsid w:val="005041B0"/>
    <w:rsid w:val="00506BC7"/>
    <w:rsid w:val="00506E48"/>
    <w:rsid w:val="005140F6"/>
    <w:rsid w:val="00516838"/>
    <w:rsid w:val="00520455"/>
    <w:rsid w:val="005249A9"/>
    <w:rsid w:val="005257C9"/>
    <w:rsid w:val="00531DE3"/>
    <w:rsid w:val="0054136A"/>
    <w:rsid w:val="00546171"/>
    <w:rsid w:val="00546A4B"/>
    <w:rsid w:val="00550658"/>
    <w:rsid w:val="00557893"/>
    <w:rsid w:val="0056248F"/>
    <w:rsid w:val="0057212E"/>
    <w:rsid w:val="00581A2C"/>
    <w:rsid w:val="00581B9E"/>
    <w:rsid w:val="00586A50"/>
    <w:rsid w:val="005945E6"/>
    <w:rsid w:val="005947CF"/>
    <w:rsid w:val="005956BF"/>
    <w:rsid w:val="005A4F9F"/>
    <w:rsid w:val="005A55F3"/>
    <w:rsid w:val="005B40C3"/>
    <w:rsid w:val="005B59A8"/>
    <w:rsid w:val="005C237A"/>
    <w:rsid w:val="005C3642"/>
    <w:rsid w:val="005C62A3"/>
    <w:rsid w:val="005C6D52"/>
    <w:rsid w:val="005D5057"/>
    <w:rsid w:val="005E3035"/>
    <w:rsid w:val="005E54F2"/>
    <w:rsid w:val="005E62DB"/>
    <w:rsid w:val="005E77F6"/>
    <w:rsid w:val="005F2D89"/>
    <w:rsid w:val="005F3371"/>
    <w:rsid w:val="005F45FD"/>
    <w:rsid w:val="00601194"/>
    <w:rsid w:val="00601C22"/>
    <w:rsid w:val="00605598"/>
    <w:rsid w:val="0061022F"/>
    <w:rsid w:val="00611F11"/>
    <w:rsid w:val="006126D1"/>
    <w:rsid w:val="00612FA6"/>
    <w:rsid w:val="00615252"/>
    <w:rsid w:val="00616443"/>
    <w:rsid w:val="0062318F"/>
    <w:rsid w:val="0062661B"/>
    <w:rsid w:val="006337ED"/>
    <w:rsid w:val="00637131"/>
    <w:rsid w:val="00640DD7"/>
    <w:rsid w:val="00641319"/>
    <w:rsid w:val="00642152"/>
    <w:rsid w:val="00644E38"/>
    <w:rsid w:val="00651BD7"/>
    <w:rsid w:val="00657FB3"/>
    <w:rsid w:val="006615B2"/>
    <w:rsid w:val="0066384E"/>
    <w:rsid w:val="00664320"/>
    <w:rsid w:val="00664986"/>
    <w:rsid w:val="00670829"/>
    <w:rsid w:val="0067641C"/>
    <w:rsid w:val="00686B40"/>
    <w:rsid w:val="0069507A"/>
    <w:rsid w:val="006A6D54"/>
    <w:rsid w:val="006A7B57"/>
    <w:rsid w:val="006B3E77"/>
    <w:rsid w:val="006B49C6"/>
    <w:rsid w:val="006B6818"/>
    <w:rsid w:val="006B7B81"/>
    <w:rsid w:val="006C544E"/>
    <w:rsid w:val="006D02CB"/>
    <w:rsid w:val="006D43CF"/>
    <w:rsid w:val="006E678D"/>
    <w:rsid w:val="006F2364"/>
    <w:rsid w:val="006F37AA"/>
    <w:rsid w:val="006F5B63"/>
    <w:rsid w:val="00700627"/>
    <w:rsid w:val="007024CD"/>
    <w:rsid w:val="00703F56"/>
    <w:rsid w:val="007041F2"/>
    <w:rsid w:val="00705382"/>
    <w:rsid w:val="0070665B"/>
    <w:rsid w:val="00720AF3"/>
    <w:rsid w:val="00721913"/>
    <w:rsid w:val="00721ACD"/>
    <w:rsid w:val="0072574A"/>
    <w:rsid w:val="00730A44"/>
    <w:rsid w:val="00736CFD"/>
    <w:rsid w:val="0073716C"/>
    <w:rsid w:val="007419F0"/>
    <w:rsid w:val="00743C0B"/>
    <w:rsid w:val="00744D45"/>
    <w:rsid w:val="007450E4"/>
    <w:rsid w:val="00746AB0"/>
    <w:rsid w:val="0074728B"/>
    <w:rsid w:val="0075226E"/>
    <w:rsid w:val="007545B6"/>
    <w:rsid w:val="00757866"/>
    <w:rsid w:val="007614C2"/>
    <w:rsid w:val="00761EAF"/>
    <w:rsid w:val="00762106"/>
    <w:rsid w:val="0076392D"/>
    <w:rsid w:val="007649DB"/>
    <w:rsid w:val="007664C2"/>
    <w:rsid w:val="00770238"/>
    <w:rsid w:val="007703D3"/>
    <w:rsid w:val="00771AE7"/>
    <w:rsid w:val="007730BE"/>
    <w:rsid w:val="00776A3E"/>
    <w:rsid w:val="007835C7"/>
    <w:rsid w:val="00783932"/>
    <w:rsid w:val="0078404A"/>
    <w:rsid w:val="007915EA"/>
    <w:rsid w:val="00792078"/>
    <w:rsid w:val="00797CD6"/>
    <w:rsid w:val="007A4BF7"/>
    <w:rsid w:val="007B180F"/>
    <w:rsid w:val="007B2CBA"/>
    <w:rsid w:val="007C249C"/>
    <w:rsid w:val="007C2984"/>
    <w:rsid w:val="007C31AE"/>
    <w:rsid w:val="007C3539"/>
    <w:rsid w:val="007C35E2"/>
    <w:rsid w:val="007C6A55"/>
    <w:rsid w:val="007C72C8"/>
    <w:rsid w:val="007D38A0"/>
    <w:rsid w:val="007D5DD3"/>
    <w:rsid w:val="007D72CA"/>
    <w:rsid w:val="007E33EE"/>
    <w:rsid w:val="007E3DD5"/>
    <w:rsid w:val="007E72C4"/>
    <w:rsid w:val="007F2523"/>
    <w:rsid w:val="007F524A"/>
    <w:rsid w:val="007F6CEF"/>
    <w:rsid w:val="007F7E87"/>
    <w:rsid w:val="00801324"/>
    <w:rsid w:val="00803444"/>
    <w:rsid w:val="0080493E"/>
    <w:rsid w:val="0080615D"/>
    <w:rsid w:val="00806163"/>
    <w:rsid w:val="00811479"/>
    <w:rsid w:val="00811C51"/>
    <w:rsid w:val="008202BF"/>
    <w:rsid w:val="008210EB"/>
    <w:rsid w:val="00821F29"/>
    <w:rsid w:val="00823A35"/>
    <w:rsid w:val="00836F1E"/>
    <w:rsid w:val="00840395"/>
    <w:rsid w:val="008456B6"/>
    <w:rsid w:val="00846434"/>
    <w:rsid w:val="0085058A"/>
    <w:rsid w:val="008661C6"/>
    <w:rsid w:val="00867404"/>
    <w:rsid w:val="008717A3"/>
    <w:rsid w:val="0087206D"/>
    <w:rsid w:val="00883FAA"/>
    <w:rsid w:val="008846A4"/>
    <w:rsid w:val="00891487"/>
    <w:rsid w:val="00891918"/>
    <w:rsid w:val="00892ABD"/>
    <w:rsid w:val="008974B8"/>
    <w:rsid w:val="008A22B7"/>
    <w:rsid w:val="008A2C56"/>
    <w:rsid w:val="008A60BE"/>
    <w:rsid w:val="008A768D"/>
    <w:rsid w:val="008B0D20"/>
    <w:rsid w:val="008B15E1"/>
    <w:rsid w:val="008B3CEE"/>
    <w:rsid w:val="008B5E67"/>
    <w:rsid w:val="008C5B5B"/>
    <w:rsid w:val="008D17B6"/>
    <w:rsid w:val="008D43E4"/>
    <w:rsid w:val="008D7F30"/>
    <w:rsid w:val="008E036C"/>
    <w:rsid w:val="008E223B"/>
    <w:rsid w:val="008E3A27"/>
    <w:rsid w:val="008E54E9"/>
    <w:rsid w:val="008E5FBE"/>
    <w:rsid w:val="008E75DB"/>
    <w:rsid w:val="008E7DC7"/>
    <w:rsid w:val="009000C0"/>
    <w:rsid w:val="009013F9"/>
    <w:rsid w:val="00911AAD"/>
    <w:rsid w:val="00913D73"/>
    <w:rsid w:val="00921705"/>
    <w:rsid w:val="00926136"/>
    <w:rsid w:val="00926822"/>
    <w:rsid w:val="00927568"/>
    <w:rsid w:val="0093368C"/>
    <w:rsid w:val="0093541C"/>
    <w:rsid w:val="00935871"/>
    <w:rsid w:val="00937780"/>
    <w:rsid w:val="00937D2C"/>
    <w:rsid w:val="0094199C"/>
    <w:rsid w:val="00947199"/>
    <w:rsid w:val="00947D4E"/>
    <w:rsid w:val="00950F3F"/>
    <w:rsid w:val="00951322"/>
    <w:rsid w:val="009513FE"/>
    <w:rsid w:val="00952DB8"/>
    <w:rsid w:val="00952E15"/>
    <w:rsid w:val="00953844"/>
    <w:rsid w:val="00955AA1"/>
    <w:rsid w:val="00960E88"/>
    <w:rsid w:val="00961EB5"/>
    <w:rsid w:val="00963FDD"/>
    <w:rsid w:val="00964577"/>
    <w:rsid w:val="00964723"/>
    <w:rsid w:val="00965497"/>
    <w:rsid w:val="009667FA"/>
    <w:rsid w:val="00973699"/>
    <w:rsid w:val="00974ABC"/>
    <w:rsid w:val="00974D04"/>
    <w:rsid w:val="00980AFC"/>
    <w:rsid w:val="0098223C"/>
    <w:rsid w:val="00984B64"/>
    <w:rsid w:val="00986F61"/>
    <w:rsid w:val="009963A9"/>
    <w:rsid w:val="00997917"/>
    <w:rsid w:val="009A3283"/>
    <w:rsid w:val="009A32FC"/>
    <w:rsid w:val="009A482C"/>
    <w:rsid w:val="009A7841"/>
    <w:rsid w:val="009B1031"/>
    <w:rsid w:val="009B3B63"/>
    <w:rsid w:val="009C21BF"/>
    <w:rsid w:val="009D1511"/>
    <w:rsid w:val="009D2BBD"/>
    <w:rsid w:val="009D3740"/>
    <w:rsid w:val="009D7EEE"/>
    <w:rsid w:val="009E69F3"/>
    <w:rsid w:val="009F27EB"/>
    <w:rsid w:val="00A04864"/>
    <w:rsid w:val="00A0703A"/>
    <w:rsid w:val="00A074CA"/>
    <w:rsid w:val="00A127B5"/>
    <w:rsid w:val="00A2662F"/>
    <w:rsid w:val="00A30862"/>
    <w:rsid w:val="00A30D3F"/>
    <w:rsid w:val="00A31683"/>
    <w:rsid w:val="00A35BF7"/>
    <w:rsid w:val="00A4136D"/>
    <w:rsid w:val="00A435A9"/>
    <w:rsid w:val="00A44D2A"/>
    <w:rsid w:val="00A5274B"/>
    <w:rsid w:val="00A534D5"/>
    <w:rsid w:val="00A5554B"/>
    <w:rsid w:val="00A63485"/>
    <w:rsid w:val="00A65ABF"/>
    <w:rsid w:val="00A72C2B"/>
    <w:rsid w:val="00A74460"/>
    <w:rsid w:val="00A74B7B"/>
    <w:rsid w:val="00A75A6E"/>
    <w:rsid w:val="00A80808"/>
    <w:rsid w:val="00A82194"/>
    <w:rsid w:val="00A829BF"/>
    <w:rsid w:val="00A84A94"/>
    <w:rsid w:val="00A91F83"/>
    <w:rsid w:val="00A92F16"/>
    <w:rsid w:val="00A94123"/>
    <w:rsid w:val="00A95631"/>
    <w:rsid w:val="00A95BD5"/>
    <w:rsid w:val="00A95FC9"/>
    <w:rsid w:val="00AA1CB6"/>
    <w:rsid w:val="00AA1EE2"/>
    <w:rsid w:val="00AA3268"/>
    <w:rsid w:val="00AA3B06"/>
    <w:rsid w:val="00AA6D6F"/>
    <w:rsid w:val="00AA7F0D"/>
    <w:rsid w:val="00AB1771"/>
    <w:rsid w:val="00AB47A0"/>
    <w:rsid w:val="00AB4E4E"/>
    <w:rsid w:val="00AC7CEC"/>
    <w:rsid w:val="00AD079B"/>
    <w:rsid w:val="00AE1371"/>
    <w:rsid w:val="00AE53FC"/>
    <w:rsid w:val="00AF0F4F"/>
    <w:rsid w:val="00AF1413"/>
    <w:rsid w:val="00AF28E8"/>
    <w:rsid w:val="00AF532A"/>
    <w:rsid w:val="00AF5855"/>
    <w:rsid w:val="00B01C0B"/>
    <w:rsid w:val="00B030A5"/>
    <w:rsid w:val="00B032EC"/>
    <w:rsid w:val="00B03497"/>
    <w:rsid w:val="00B05DE9"/>
    <w:rsid w:val="00B06D4E"/>
    <w:rsid w:val="00B102AB"/>
    <w:rsid w:val="00B11BFD"/>
    <w:rsid w:val="00B20858"/>
    <w:rsid w:val="00B2086C"/>
    <w:rsid w:val="00B2098D"/>
    <w:rsid w:val="00B26FB5"/>
    <w:rsid w:val="00B32108"/>
    <w:rsid w:val="00B32961"/>
    <w:rsid w:val="00B34AD1"/>
    <w:rsid w:val="00B354E7"/>
    <w:rsid w:val="00B422F8"/>
    <w:rsid w:val="00B44271"/>
    <w:rsid w:val="00B4540A"/>
    <w:rsid w:val="00B64B09"/>
    <w:rsid w:val="00B65493"/>
    <w:rsid w:val="00B656CF"/>
    <w:rsid w:val="00B700EF"/>
    <w:rsid w:val="00B71856"/>
    <w:rsid w:val="00B82DB6"/>
    <w:rsid w:val="00B82E81"/>
    <w:rsid w:val="00B83DA0"/>
    <w:rsid w:val="00B8739C"/>
    <w:rsid w:val="00B91CEA"/>
    <w:rsid w:val="00B950BA"/>
    <w:rsid w:val="00BA4C71"/>
    <w:rsid w:val="00BA7371"/>
    <w:rsid w:val="00BB2686"/>
    <w:rsid w:val="00BB47E8"/>
    <w:rsid w:val="00BB68C9"/>
    <w:rsid w:val="00BC087A"/>
    <w:rsid w:val="00BC09D3"/>
    <w:rsid w:val="00BC44F8"/>
    <w:rsid w:val="00BD0CF1"/>
    <w:rsid w:val="00BE0FBC"/>
    <w:rsid w:val="00BE1427"/>
    <w:rsid w:val="00BE242E"/>
    <w:rsid w:val="00BE3A1E"/>
    <w:rsid w:val="00BE4EDC"/>
    <w:rsid w:val="00BE5916"/>
    <w:rsid w:val="00BE72CE"/>
    <w:rsid w:val="00BF0F67"/>
    <w:rsid w:val="00BF2B57"/>
    <w:rsid w:val="00C02CC2"/>
    <w:rsid w:val="00C07DE0"/>
    <w:rsid w:val="00C147DE"/>
    <w:rsid w:val="00C163F3"/>
    <w:rsid w:val="00C17100"/>
    <w:rsid w:val="00C26277"/>
    <w:rsid w:val="00C30F6E"/>
    <w:rsid w:val="00C33BA4"/>
    <w:rsid w:val="00C34A61"/>
    <w:rsid w:val="00C44EFE"/>
    <w:rsid w:val="00C45B7C"/>
    <w:rsid w:val="00C47FAE"/>
    <w:rsid w:val="00C512A4"/>
    <w:rsid w:val="00C55E10"/>
    <w:rsid w:val="00C55EDE"/>
    <w:rsid w:val="00C62681"/>
    <w:rsid w:val="00C66B7A"/>
    <w:rsid w:val="00C66E1C"/>
    <w:rsid w:val="00C700A8"/>
    <w:rsid w:val="00C70155"/>
    <w:rsid w:val="00C7214E"/>
    <w:rsid w:val="00C7780C"/>
    <w:rsid w:val="00C81AC9"/>
    <w:rsid w:val="00C81F6B"/>
    <w:rsid w:val="00C86988"/>
    <w:rsid w:val="00C87924"/>
    <w:rsid w:val="00C9423E"/>
    <w:rsid w:val="00C96413"/>
    <w:rsid w:val="00CA14AC"/>
    <w:rsid w:val="00CA7192"/>
    <w:rsid w:val="00CB0610"/>
    <w:rsid w:val="00CB19AC"/>
    <w:rsid w:val="00CD4F6B"/>
    <w:rsid w:val="00CD73DC"/>
    <w:rsid w:val="00CE1FC4"/>
    <w:rsid w:val="00CE3C39"/>
    <w:rsid w:val="00CE4EF4"/>
    <w:rsid w:val="00CE5928"/>
    <w:rsid w:val="00CF1F45"/>
    <w:rsid w:val="00CF3393"/>
    <w:rsid w:val="00CF4729"/>
    <w:rsid w:val="00D00719"/>
    <w:rsid w:val="00D02647"/>
    <w:rsid w:val="00D11C60"/>
    <w:rsid w:val="00D12221"/>
    <w:rsid w:val="00D1651D"/>
    <w:rsid w:val="00D22F8C"/>
    <w:rsid w:val="00D2624F"/>
    <w:rsid w:val="00D311AB"/>
    <w:rsid w:val="00D31F5A"/>
    <w:rsid w:val="00D33D2F"/>
    <w:rsid w:val="00D3465C"/>
    <w:rsid w:val="00D36600"/>
    <w:rsid w:val="00D409B7"/>
    <w:rsid w:val="00D43C56"/>
    <w:rsid w:val="00D449A9"/>
    <w:rsid w:val="00D45A49"/>
    <w:rsid w:val="00D50E79"/>
    <w:rsid w:val="00D5183D"/>
    <w:rsid w:val="00D55737"/>
    <w:rsid w:val="00D60014"/>
    <w:rsid w:val="00D61D26"/>
    <w:rsid w:val="00D70D91"/>
    <w:rsid w:val="00D73559"/>
    <w:rsid w:val="00D742CA"/>
    <w:rsid w:val="00D74B1E"/>
    <w:rsid w:val="00D768DF"/>
    <w:rsid w:val="00D77EAD"/>
    <w:rsid w:val="00D824F3"/>
    <w:rsid w:val="00D826DC"/>
    <w:rsid w:val="00D83451"/>
    <w:rsid w:val="00D85F6A"/>
    <w:rsid w:val="00D87A45"/>
    <w:rsid w:val="00D9158C"/>
    <w:rsid w:val="00D944C5"/>
    <w:rsid w:val="00D96E67"/>
    <w:rsid w:val="00DA3856"/>
    <w:rsid w:val="00DB3B3D"/>
    <w:rsid w:val="00DB458E"/>
    <w:rsid w:val="00DB72C5"/>
    <w:rsid w:val="00DC2401"/>
    <w:rsid w:val="00DC6188"/>
    <w:rsid w:val="00DE0EF6"/>
    <w:rsid w:val="00DE38C2"/>
    <w:rsid w:val="00DE4805"/>
    <w:rsid w:val="00DE642C"/>
    <w:rsid w:val="00DF154A"/>
    <w:rsid w:val="00E12AF5"/>
    <w:rsid w:val="00E1505F"/>
    <w:rsid w:val="00E23A44"/>
    <w:rsid w:val="00E23BBC"/>
    <w:rsid w:val="00E27596"/>
    <w:rsid w:val="00E307CB"/>
    <w:rsid w:val="00E33E2B"/>
    <w:rsid w:val="00E35A46"/>
    <w:rsid w:val="00E52979"/>
    <w:rsid w:val="00E60E8C"/>
    <w:rsid w:val="00E62A44"/>
    <w:rsid w:val="00E6767C"/>
    <w:rsid w:val="00E70EA5"/>
    <w:rsid w:val="00E71B61"/>
    <w:rsid w:val="00E8085B"/>
    <w:rsid w:val="00E85E42"/>
    <w:rsid w:val="00E913FE"/>
    <w:rsid w:val="00E920E5"/>
    <w:rsid w:val="00E92C2A"/>
    <w:rsid w:val="00E939A1"/>
    <w:rsid w:val="00E944BA"/>
    <w:rsid w:val="00EA1825"/>
    <w:rsid w:val="00EA2120"/>
    <w:rsid w:val="00EA7E5D"/>
    <w:rsid w:val="00EB3D70"/>
    <w:rsid w:val="00EB45F9"/>
    <w:rsid w:val="00ED0FCC"/>
    <w:rsid w:val="00ED49DD"/>
    <w:rsid w:val="00EE6867"/>
    <w:rsid w:val="00EF33DD"/>
    <w:rsid w:val="00EF47A7"/>
    <w:rsid w:val="00EF4F90"/>
    <w:rsid w:val="00F05871"/>
    <w:rsid w:val="00F12748"/>
    <w:rsid w:val="00F251AC"/>
    <w:rsid w:val="00F34E59"/>
    <w:rsid w:val="00F44ACB"/>
    <w:rsid w:val="00F454F4"/>
    <w:rsid w:val="00F50F5A"/>
    <w:rsid w:val="00F519DF"/>
    <w:rsid w:val="00F533D7"/>
    <w:rsid w:val="00F53CEB"/>
    <w:rsid w:val="00F5492F"/>
    <w:rsid w:val="00F55502"/>
    <w:rsid w:val="00F601F4"/>
    <w:rsid w:val="00F629E2"/>
    <w:rsid w:val="00F63478"/>
    <w:rsid w:val="00F64E0C"/>
    <w:rsid w:val="00F707DE"/>
    <w:rsid w:val="00F732EA"/>
    <w:rsid w:val="00F74CDF"/>
    <w:rsid w:val="00F75464"/>
    <w:rsid w:val="00F81D93"/>
    <w:rsid w:val="00F8505A"/>
    <w:rsid w:val="00F87FAF"/>
    <w:rsid w:val="00F92A0F"/>
    <w:rsid w:val="00F94F4D"/>
    <w:rsid w:val="00F95B99"/>
    <w:rsid w:val="00F967B1"/>
    <w:rsid w:val="00F97B56"/>
    <w:rsid w:val="00FA0340"/>
    <w:rsid w:val="00FA2D19"/>
    <w:rsid w:val="00FB0BD6"/>
    <w:rsid w:val="00FB4162"/>
    <w:rsid w:val="00FC1558"/>
    <w:rsid w:val="00FC1C1C"/>
    <w:rsid w:val="00FC420C"/>
    <w:rsid w:val="00FD029D"/>
    <w:rsid w:val="00FD1631"/>
    <w:rsid w:val="00FD18D6"/>
    <w:rsid w:val="00FD32CA"/>
    <w:rsid w:val="00FD48FB"/>
    <w:rsid w:val="00FE5297"/>
    <w:rsid w:val="00FE7A4A"/>
    <w:rsid w:val="00FE7D37"/>
    <w:rsid w:val="00FF050D"/>
    <w:rsid w:val="00FF4507"/>
    <w:rsid w:val="00FF5823"/>
    <w:rsid w:val="00FF7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99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68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10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71031"/>
    <w:rPr>
      <w:color w:val="0000FF"/>
      <w:u w:val="single"/>
    </w:rPr>
  </w:style>
  <w:style w:type="table" w:styleId="TableGrid">
    <w:name w:val="Table Grid"/>
    <w:basedOn w:val="TableNormal"/>
    <w:uiPriority w:val="39"/>
    <w:rsid w:val="00171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C6D52"/>
    <w:rPr>
      <w:i/>
      <w:iCs/>
    </w:rPr>
  </w:style>
  <w:style w:type="paragraph" w:styleId="Header">
    <w:name w:val="header"/>
    <w:basedOn w:val="Normal"/>
    <w:link w:val="HeaderChar"/>
    <w:uiPriority w:val="99"/>
    <w:unhideWhenUsed/>
    <w:rsid w:val="00A44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D2A"/>
  </w:style>
  <w:style w:type="paragraph" w:styleId="Footer">
    <w:name w:val="footer"/>
    <w:basedOn w:val="Normal"/>
    <w:link w:val="FooterChar"/>
    <w:uiPriority w:val="99"/>
    <w:unhideWhenUsed/>
    <w:rsid w:val="00A44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D2A"/>
  </w:style>
  <w:style w:type="character" w:customStyle="1" w:styleId="UnresolvedMention">
    <w:name w:val="Unresolved Mention"/>
    <w:basedOn w:val="DefaultParagraphFont"/>
    <w:uiPriority w:val="99"/>
    <w:semiHidden/>
    <w:unhideWhenUsed/>
    <w:rsid w:val="00F34E59"/>
    <w:rPr>
      <w:color w:val="605E5C"/>
      <w:shd w:val="clear" w:color="auto" w:fill="E1DFDD"/>
    </w:rPr>
  </w:style>
  <w:style w:type="character" w:styleId="CommentReference">
    <w:name w:val="annotation reference"/>
    <w:basedOn w:val="DefaultParagraphFont"/>
    <w:uiPriority w:val="99"/>
    <w:semiHidden/>
    <w:unhideWhenUsed/>
    <w:rsid w:val="007D38A0"/>
    <w:rPr>
      <w:sz w:val="16"/>
      <w:szCs w:val="16"/>
    </w:rPr>
  </w:style>
  <w:style w:type="paragraph" w:styleId="CommentText">
    <w:name w:val="annotation text"/>
    <w:basedOn w:val="Normal"/>
    <w:link w:val="CommentTextChar"/>
    <w:uiPriority w:val="99"/>
    <w:semiHidden/>
    <w:unhideWhenUsed/>
    <w:rsid w:val="007D38A0"/>
    <w:pPr>
      <w:spacing w:line="240" w:lineRule="auto"/>
    </w:pPr>
    <w:rPr>
      <w:sz w:val="20"/>
      <w:szCs w:val="20"/>
    </w:rPr>
  </w:style>
  <w:style w:type="character" w:customStyle="1" w:styleId="CommentTextChar">
    <w:name w:val="Comment Text Char"/>
    <w:basedOn w:val="DefaultParagraphFont"/>
    <w:link w:val="CommentText"/>
    <w:uiPriority w:val="99"/>
    <w:semiHidden/>
    <w:rsid w:val="007D38A0"/>
    <w:rPr>
      <w:sz w:val="20"/>
      <w:szCs w:val="20"/>
    </w:rPr>
  </w:style>
  <w:style w:type="paragraph" w:styleId="CommentSubject">
    <w:name w:val="annotation subject"/>
    <w:basedOn w:val="CommentText"/>
    <w:next w:val="CommentText"/>
    <w:link w:val="CommentSubjectChar"/>
    <w:uiPriority w:val="99"/>
    <w:semiHidden/>
    <w:unhideWhenUsed/>
    <w:rsid w:val="007D38A0"/>
    <w:rPr>
      <w:b/>
      <w:bCs/>
    </w:rPr>
  </w:style>
  <w:style w:type="character" w:customStyle="1" w:styleId="CommentSubjectChar">
    <w:name w:val="Comment Subject Char"/>
    <w:basedOn w:val="CommentTextChar"/>
    <w:link w:val="CommentSubject"/>
    <w:uiPriority w:val="99"/>
    <w:semiHidden/>
    <w:rsid w:val="007D38A0"/>
    <w:rPr>
      <w:b/>
      <w:bCs/>
      <w:sz w:val="20"/>
      <w:szCs w:val="20"/>
    </w:rPr>
  </w:style>
  <w:style w:type="paragraph" w:styleId="BalloonText">
    <w:name w:val="Balloon Text"/>
    <w:basedOn w:val="Normal"/>
    <w:link w:val="BalloonTextChar"/>
    <w:uiPriority w:val="99"/>
    <w:semiHidden/>
    <w:unhideWhenUsed/>
    <w:rsid w:val="007D38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38A0"/>
    <w:rPr>
      <w:rFonts w:ascii="Segoe UI" w:hAnsi="Segoe UI" w:cs="Segoe UI"/>
      <w:sz w:val="18"/>
      <w:szCs w:val="18"/>
    </w:rPr>
  </w:style>
  <w:style w:type="paragraph" w:styleId="ListParagraph">
    <w:name w:val="List Paragraph"/>
    <w:basedOn w:val="Normal"/>
    <w:uiPriority w:val="34"/>
    <w:qFormat/>
    <w:rsid w:val="000E32C9"/>
    <w:pPr>
      <w:spacing w:after="0" w:line="276" w:lineRule="auto"/>
      <w:ind w:left="720"/>
      <w:contextualSpacing/>
    </w:pPr>
    <w:rPr>
      <w:rFonts w:ascii="Arial" w:eastAsia="Arial" w:hAnsi="Arial" w:cs="Arial"/>
      <w:lang w:val="en"/>
    </w:rPr>
  </w:style>
  <w:style w:type="paragraph" w:styleId="NoSpacing">
    <w:name w:val="No Spacing"/>
    <w:uiPriority w:val="1"/>
    <w:qFormat/>
    <w:rsid w:val="00516838"/>
    <w:pPr>
      <w:spacing w:after="0" w:line="240" w:lineRule="auto"/>
    </w:pPr>
  </w:style>
  <w:style w:type="character" w:customStyle="1" w:styleId="Heading1Char">
    <w:name w:val="Heading 1 Char"/>
    <w:basedOn w:val="DefaultParagraphFont"/>
    <w:link w:val="Heading1"/>
    <w:uiPriority w:val="9"/>
    <w:rsid w:val="00BB6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68C9"/>
    <w:pPr>
      <w:outlineLvl w:val="9"/>
    </w:pPr>
  </w:style>
  <w:style w:type="paragraph" w:styleId="TOC2">
    <w:name w:val="toc 2"/>
    <w:basedOn w:val="Normal"/>
    <w:next w:val="Normal"/>
    <w:autoRedefine/>
    <w:uiPriority w:val="39"/>
    <w:unhideWhenUsed/>
    <w:rsid w:val="00BB68C9"/>
    <w:pPr>
      <w:spacing w:after="100"/>
      <w:ind w:left="220"/>
    </w:pPr>
    <w:rPr>
      <w:rFonts w:eastAsiaTheme="minorEastAsia" w:cs="Times New Roman"/>
    </w:rPr>
  </w:style>
  <w:style w:type="paragraph" w:styleId="TOC1">
    <w:name w:val="toc 1"/>
    <w:basedOn w:val="Normal"/>
    <w:next w:val="Normal"/>
    <w:autoRedefine/>
    <w:uiPriority w:val="39"/>
    <w:unhideWhenUsed/>
    <w:rsid w:val="00BB68C9"/>
    <w:pPr>
      <w:spacing w:after="100"/>
    </w:pPr>
    <w:rPr>
      <w:rFonts w:eastAsiaTheme="minorEastAsia" w:cs="Times New Roman"/>
    </w:rPr>
  </w:style>
  <w:style w:type="paragraph" w:styleId="TOC3">
    <w:name w:val="toc 3"/>
    <w:basedOn w:val="Normal"/>
    <w:next w:val="Normal"/>
    <w:autoRedefine/>
    <w:uiPriority w:val="39"/>
    <w:unhideWhenUsed/>
    <w:rsid w:val="00BB68C9"/>
    <w:pPr>
      <w:spacing w:after="100"/>
      <w:ind w:left="440"/>
    </w:pPr>
    <w:rPr>
      <w:rFonts w:eastAsiaTheme="minorEastAsia"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68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10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71031"/>
    <w:rPr>
      <w:color w:val="0000FF"/>
      <w:u w:val="single"/>
    </w:rPr>
  </w:style>
  <w:style w:type="table" w:styleId="TableGrid">
    <w:name w:val="Table Grid"/>
    <w:basedOn w:val="TableNormal"/>
    <w:uiPriority w:val="39"/>
    <w:rsid w:val="00171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C6D52"/>
    <w:rPr>
      <w:i/>
      <w:iCs/>
    </w:rPr>
  </w:style>
  <w:style w:type="paragraph" w:styleId="Header">
    <w:name w:val="header"/>
    <w:basedOn w:val="Normal"/>
    <w:link w:val="HeaderChar"/>
    <w:uiPriority w:val="99"/>
    <w:unhideWhenUsed/>
    <w:rsid w:val="00A44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D2A"/>
  </w:style>
  <w:style w:type="paragraph" w:styleId="Footer">
    <w:name w:val="footer"/>
    <w:basedOn w:val="Normal"/>
    <w:link w:val="FooterChar"/>
    <w:uiPriority w:val="99"/>
    <w:unhideWhenUsed/>
    <w:rsid w:val="00A44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D2A"/>
  </w:style>
  <w:style w:type="character" w:customStyle="1" w:styleId="UnresolvedMention">
    <w:name w:val="Unresolved Mention"/>
    <w:basedOn w:val="DefaultParagraphFont"/>
    <w:uiPriority w:val="99"/>
    <w:semiHidden/>
    <w:unhideWhenUsed/>
    <w:rsid w:val="00F34E59"/>
    <w:rPr>
      <w:color w:val="605E5C"/>
      <w:shd w:val="clear" w:color="auto" w:fill="E1DFDD"/>
    </w:rPr>
  </w:style>
  <w:style w:type="character" w:styleId="CommentReference">
    <w:name w:val="annotation reference"/>
    <w:basedOn w:val="DefaultParagraphFont"/>
    <w:uiPriority w:val="99"/>
    <w:semiHidden/>
    <w:unhideWhenUsed/>
    <w:rsid w:val="007D38A0"/>
    <w:rPr>
      <w:sz w:val="16"/>
      <w:szCs w:val="16"/>
    </w:rPr>
  </w:style>
  <w:style w:type="paragraph" w:styleId="CommentText">
    <w:name w:val="annotation text"/>
    <w:basedOn w:val="Normal"/>
    <w:link w:val="CommentTextChar"/>
    <w:uiPriority w:val="99"/>
    <w:semiHidden/>
    <w:unhideWhenUsed/>
    <w:rsid w:val="007D38A0"/>
    <w:pPr>
      <w:spacing w:line="240" w:lineRule="auto"/>
    </w:pPr>
    <w:rPr>
      <w:sz w:val="20"/>
      <w:szCs w:val="20"/>
    </w:rPr>
  </w:style>
  <w:style w:type="character" w:customStyle="1" w:styleId="CommentTextChar">
    <w:name w:val="Comment Text Char"/>
    <w:basedOn w:val="DefaultParagraphFont"/>
    <w:link w:val="CommentText"/>
    <w:uiPriority w:val="99"/>
    <w:semiHidden/>
    <w:rsid w:val="007D38A0"/>
    <w:rPr>
      <w:sz w:val="20"/>
      <w:szCs w:val="20"/>
    </w:rPr>
  </w:style>
  <w:style w:type="paragraph" w:styleId="CommentSubject">
    <w:name w:val="annotation subject"/>
    <w:basedOn w:val="CommentText"/>
    <w:next w:val="CommentText"/>
    <w:link w:val="CommentSubjectChar"/>
    <w:uiPriority w:val="99"/>
    <w:semiHidden/>
    <w:unhideWhenUsed/>
    <w:rsid w:val="007D38A0"/>
    <w:rPr>
      <w:b/>
      <w:bCs/>
    </w:rPr>
  </w:style>
  <w:style w:type="character" w:customStyle="1" w:styleId="CommentSubjectChar">
    <w:name w:val="Comment Subject Char"/>
    <w:basedOn w:val="CommentTextChar"/>
    <w:link w:val="CommentSubject"/>
    <w:uiPriority w:val="99"/>
    <w:semiHidden/>
    <w:rsid w:val="007D38A0"/>
    <w:rPr>
      <w:b/>
      <w:bCs/>
      <w:sz w:val="20"/>
      <w:szCs w:val="20"/>
    </w:rPr>
  </w:style>
  <w:style w:type="paragraph" w:styleId="BalloonText">
    <w:name w:val="Balloon Text"/>
    <w:basedOn w:val="Normal"/>
    <w:link w:val="BalloonTextChar"/>
    <w:uiPriority w:val="99"/>
    <w:semiHidden/>
    <w:unhideWhenUsed/>
    <w:rsid w:val="007D38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38A0"/>
    <w:rPr>
      <w:rFonts w:ascii="Segoe UI" w:hAnsi="Segoe UI" w:cs="Segoe UI"/>
      <w:sz w:val="18"/>
      <w:szCs w:val="18"/>
    </w:rPr>
  </w:style>
  <w:style w:type="paragraph" w:styleId="ListParagraph">
    <w:name w:val="List Paragraph"/>
    <w:basedOn w:val="Normal"/>
    <w:uiPriority w:val="34"/>
    <w:qFormat/>
    <w:rsid w:val="000E32C9"/>
    <w:pPr>
      <w:spacing w:after="0" w:line="276" w:lineRule="auto"/>
      <w:ind w:left="720"/>
      <w:contextualSpacing/>
    </w:pPr>
    <w:rPr>
      <w:rFonts w:ascii="Arial" w:eastAsia="Arial" w:hAnsi="Arial" w:cs="Arial"/>
      <w:lang w:val="en"/>
    </w:rPr>
  </w:style>
  <w:style w:type="paragraph" w:styleId="NoSpacing">
    <w:name w:val="No Spacing"/>
    <w:uiPriority w:val="1"/>
    <w:qFormat/>
    <w:rsid w:val="00516838"/>
    <w:pPr>
      <w:spacing w:after="0" w:line="240" w:lineRule="auto"/>
    </w:pPr>
  </w:style>
  <w:style w:type="character" w:customStyle="1" w:styleId="Heading1Char">
    <w:name w:val="Heading 1 Char"/>
    <w:basedOn w:val="DefaultParagraphFont"/>
    <w:link w:val="Heading1"/>
    <w:uiPriority w:val="9"/>
    <w:rsid w:val="00BB6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68C9"/>
    <w:pPr>
      <w:outlineLvl w:val="9"/>
    </w:pPr>
  </w:style>
  <w:style w:type="paragraph" w:styleId="TOC2">
    <w:name w:val="toc 2"/>
    <w:basedOn w:val="Normal"/>
    <w:next w:val="Normal"/>
    <w:autoRedefine/>
    <w:uiPriority w:val="39"/>
    <w:unhideWhenUsed/>
    <w:rsid w:val="00BB68C9"/>
    <w:pPr>
      <w:spacing w:after="100"/>
      <w:ind w:left="220"/>
    </w:pPr>
    <w:rPr>
      <w:rFonts w:eastAsiaTheme="minorEastAsia" w:cs="Times New Roman"/>
    </w:rPr>
  </w:style>
  <w:style w:type="paragraph" w:styleId="TOC1">
    <w:name w:val="toc 1"/>
    <w:basedOn w:val="Normal"/>
    <w:next w:val="Normal"/>
    <w:autoRedefine/>
    <w:uiPriority w:val="39"/>
    <w:unhideWhenUsed/>
    <w:rsid w:val="00BB68C9"/>
    <w:pPr>
      <w:spacing w:after="100"/>
    </w:pPr>
    <w:rPr>
      <w:rFonts w:eastAsiaTheme="minorEastAsia" w:cs="Times New Roman"/>
    </w:rPr>
  </w:style>
  <w:style w:type="paragraph" w:styleId="TOC3">
    <w:name w:val="toc 3"/>
    <w:basedOn w:val="Normal"/>
    <w:next w:val="Normal"/>
    <w:autoRedefine/>
    <w:uiPriority w:val="39"/>
    <w:unhideWhenUsed/>
    <w:rsid w:val="00BB68C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60218">
      <w:bodyDiv w:val="1"/>
      <w:marLeft w:val="0"/>
      <w:marRight w:val="0"/>
      <w:marTop w:val="0"/>
      <w:marBottom w:val="0"/>
      <w:divBdr>
        <w:top w:val="none" w:sz="0" w:space="0" w:color="auto"/>
        <w:left w:val="none" w:sz="0" w:space="0" w:color="auto"/>
        <w:bottom w:val="none" w:sz="0" w:space="0" w:color="auto"/>
        <w:right w:val="none" w:sz="0" w:space="0" w:color="auto"/>
      </w:divBdr>
    </w:div>
    <w:div w:id="28995153">
      <w:bodyDiv w:val="1"/>
      <w:marLeft w:val="0"/>
      <w:marRight w:val="0"/>
      <w:marTop w:val="0"/>
      <w:marBottom w:val="0"/>
      <w:divBdr>
        <w:top w:val="none" w:sz="0" w:space="0" w:color="auto"/>
        <w:left w:val="none" w:sz="0" w:space="0" w:color="auto"/>
        <w:bottom w:val="none" w:sz="0" w:space="0" w:color="auto"/>
        <w:right w:val="none" w:sz="0" w:space="0" w:color="auto"/>
      </w:divBdr>
    </w:div>
    <w:div w:id="49378574">
      <w:bodyDiv w:val="1"/>
      <w:marLeft w:val="0"/>
      <w:marRight w:val="0"/>
      <w:marTop w:val="0"/>
      <w:marBottom w:val="0"/>
      <w:divBdr>
        <w:top w:val="none" w:sz="0" w:space="0" w:color="auto"/>
        <w:left w:val="none" w:sz="0" w:space="0" w:color="auto"/>
        <w:bottom w:val="none" w:sz="0" w:space="0" w:color="auto"/>
        <w:right w:val="none" w:sz="0" w:space="0" w:color="auto"/>
      </w:divBdr>
    </w:div>
    <w:div w:id="55055169">
      <w:bodyDiv w:val="1"/>
      <w:marLeft w:val="0"/>
      <w:marRight w:val="0"/>
      <w:marTop w:val="0"/>
      <w:marBottom w:val="0"/>
      <w:divBdr>
        <w:top w:val="none" w:sz="0" w:space="0" w:color="auto"/>
        <w:left w:val="none" w:sz="0" w:space="0" w:color="auto"/>
        <w:bottom w:val="none" w:sz="0" w:space="0" w:color="auto"/>
        <w:right w:val="none" w:sz="0" w:space="0" w:color="auto"/>
      </w:divBdr>
    </w:div>
    <w:div w:id="59525171">
      <w:bodyDiv w:val="1"/>
      <w:marLeft w:val="0"/>
      <w:marRight w:val="0"/>
      <w:marTop w:val="0"/>
      <w:marBottom w:val="0"/>
      <w:divBdr>
        <w:top w:val="none" w:sz="0" w:space="0" w:color="auto"/>
        <w:left w:val="none" w:sz="0" w:space="0" w:color="auto"/>
        <w:bottom w:val="none" w:sz="0" w:space="0" w:color="auto"/>
        <w:right w:val="none" w:sz="0" w:space="0" w:color="auto"/>
      </w:divBdr>
    </w:div>
    <w:div w:id="62992081">
      <w:bodyDiv w:val="1"/>
      <w:marLeft w:val="0"/>
      <w:marRight w:val="0"/>
      <w:marTop w:val="0"/>
      <w:marBottom w:val="0"/>
      <w:divBdr>
        <w:top w:val="none" w:sz="0" w:space="0" w:color="auto"/>
        <w:left w:val="none" w:sz="0" w:space="0" w:color="auto"/>
        <w:bottom w:val="none" w:sz="0" w:space="0" w:color="auto"/>
        <w:right w:val="none" w:sz="0" w:space="0" w:color="auto"/>
      </w:divBdr>
    </w:div>
    <w:div w:id="104276532">
      <w:bodyDiv w:val="1"/>
      <w:marLeft w:val="0"/>
      <w:marRight w:val="0"/>
      <w:marTop w:val="0"/>
      <w:marBottom w:val="0"/>
      <w:divBdr>
        <w:top w:val="none" w:sz="0" w:space="0" w:color="auto"/>
        <w:left w:val="none" w:sz="0" w:space="0" w:color="auto"/>
        <w:bottom w:val="none" w:sz="0" w:space="0" w:color="auto"/>
        <w:right w:val="none" w:sz="0" w:space="0" w:color="auto"/>
      </w:divBdr>
    </w:div>
    <w:div w:id="108475597">
      <w:bodyDiv w:val="1"/>
      <w:marLeft w:val="0"/>
      <w:marRight w:val="0"/>
      <w:marTop w:val="0"/>
      <w:marBottom w:val="0"/>
      <w:divBdr>
        <w:top w:val="none" w:sz="0" w:space="0" w:color="auto"/>
        <w:left w:val="none" w:sz="0" w:space="0" w:color="auto"/>
        <w:bottom w:val="none" w:sz="0" w:space="0" w:color="auto"/>
        <w:right w:val="none" w:sz="0" w:space="0" w:color="auto"/>
      </w:divBdr>
    </w:div>
    <w:div w:id="168182151">
      <w:bodyDiv w:val="1"/>
      <w:marLeft w:val="0"/>
      <w:marRight w:val="0"/>
      <w:marTop w:val="0"/>
      <w:marBottom w:val="0"/>
      <w:divBdr>
        <w:top w:val="none" w:sz="0" w:space="0" w:color="auto"/>
        <w:left w:val="none" w:sz="0" w:space="0" w:color="auto"/>
        <w:bottom w:val="none" w:sz="0" w:space="0" w:color="auto"/>
        <w:right w:val="none" w:sz="0" w:space="0" w:color="auto"/>
      </w:divBdr>
    </w:div>
    <w:div w:id="178663300">
      <w:bodyDiv w:val="1"/>
      <w:marLeft w:val="0"/>
      <w:marRight w:val="0"/>
      <w:marTop w:val="0"/>
      <w:marBottom w:val="0"/>
      <w:divBdr>
        <w:top w:val="none" w:sz="0" w:space="0" w:color="auto"/>
        <w:left w:val="none" w:sz="0" w:space="0" w:color="auto"/>
        <w:bottom w:val="none" w:sz="0" w:space="0" w:color="auto"/>
        <w:right w:val="none" w:sz="0" w:space="0" w:color="auto"/>
      </w:divBdr>
    </w:div>
    <w:div w:id="236019736">
      <w:bodyDiv w:val="1"/>
      <w:marLeft w:val="0"/>
      <w:marRight w:val="0"/>
      <w:marTop w:val="0"/>
      <w:marBottom w:val="0"/>
      <w:divBdr>
        <w:top w:val="none" w:sz="0" w:space="0" w:color="auto"/>
        <w:left w:val="none" w:sz="0" w:space="0" w:color="auto"/>
        <w:bottom w:val="none" w:sz="0" w:space="0" w:color="auto"/>
        <w:right w:val="none" w:sz="0" w:space="0" w:color="auto"/>
      </w:divBdr>
    </w:div>
    <w:div w:id="245652162">
      <w:bodyDiv w:val="1"/>
      <w:marLeft w:val="0"/>
      <w:marRight w:val="0"/>
      <w:marTop w:val="0"/>
      <w:marBottom w:val="0"/>
      <w:divBdr>
        <w:top w:val="none" w:sz="0" w:space="0" w:color="auto"/>
        <w:left w:val="none" w:sz="0" w:space="0" w:color="auto"/>
        <w:bottom w:val="none" w:sz="0" w:space="0" w:color="auto"/>
        <w:right w:val="none" w:sz="0" w:space="0" w:color="auto"/>
      </w:divBdr>
    </w:div>
    <w:div w:id="252931149">
      <w:bodyDiv w:val="1"/>
      <w:marLeft w:val="0"/>
      <w:marRight w:val="0"/>
      <w:marTop w:val="0"/>
      <w:marBottom w:val="0"/>
      <w:divBdr>
        <w:top w:val="none" w:sz="0" w:space="0" w:color="auto"/>
        <w:left w:val="none" w:sz="0" w:space="0" w:color="auto"/>
        <w:bottom w:val="none" w:sz="0" w:space="0" w:color="auto"/>
        <w:right w:val="none" w:sz="0" w:space="0" w:color="auto"/>
      </w:divBdr>
    </w:div>
    <w:div w:id="295990850">
      <w:bodyDiv w:val="1"/>
      <w:marLeft w:val="0"/>
      <w:marRight w:val="0"/>
      <w:marTop w:val="0"/>
      <w:marBottom w:val="0"/>
      <w:divBdr>
        <w:top w:val="none" w:sz="0" w:space="0" w:color="auto"/>
        <w:left w:val="none" w:sz="0" w:space="0" w:color="auto"/>
        <w:bottom w:val="none" w:sz="0" w:space="0" w:color="auto"/>
        <w:right w:val="none" w:sz="0" w:space="0" w:color="auto"/>
      </w:divBdr>
    </w:div>
    <w:div w:id="304552194">
      <w:bodyDiv w:val="1"/>
      <w:marLeft w:val="0"/>
      <w:marRight w:val="0"/>
      <w:marTop w:val="0"/>
      <w:marBottom w:val="0"/>
      <w:divBdr>
        <w:top w:val="none" w:sz="0" w:space="0" w:color="auto"/>
        <w:left w:val="none" w:sz="0" w:space="0" w:color="auto"/>
        <w:bottom w:val="none" w:sz="0" w:space="0" w:color="auto"/>
        <w:right w:val="none" w:sz="0" w:space="0" w:color="auto"/>
      </w:divBdr>
    </w:div>
    <w:div w:id="319113282">
      <w:bodyDiv w:val="1"/>
      <w:marLeft w:val="0"/>
      <w:marRight w:val="0"/>
      <w:marTop w:val="0"/>
      <w:marBottom w:val="0"/>
      <w:divBdr>
        <w:top w:val="none" w:sz="0" w:space="0" w:color="auto"/>
        <w:left w:val="none" w:sz="0" w:space="0" w:color="auto"/>
        <w:bottom w:val="none" w:sz="0" w:space="0" w:color="auto"/>
        <w:right w:val="none" w:sz="0" w:space="0" w:color="auto"/>
      </w:divBdr>
    </w:div>
    <w:div w:id="319424723">
      <w:bodyDiv w:val="1"/>
      <w:marLeft w:val="0"/>
      <w:marRight w:val="0"/>
      <w:marTop w:val="0"/>
      <w:marBottom w:val="0"/>
      <w:divBdr>
        <w:top w:val="none" w:sz="0" w:space="0" w:color="auto"/>
        <w:left w:val="none" w:sz="0" w:space="0" w:color="auto"/>
        <w:bottom w:val="none" w:sz="0" w:space="0" w:color="auto"/>
        <w:right w:val="none" w:sz="0" w:space="0" w:color="auto"/>
      </w:divBdr>
    </w:div>
    <w:div w:id="324482488">
      <w:bodyDiv w:val="1"/>
      <w:marLeft w:val="0"/>
      <w:marRight w:val="0"/>
      <w:marTop w:val="0"/>
      <w:marBottom w:val="0"/>
      <w:divBdr>
        <w:top w:val="none" w:sz="0" w:space="0" w:color="auto"/>
        <w:left w:val="none" w:sz="0" w:space="0" w:color="auto"/>
        <w:bottom w:val="none" w:sz="0" w:space="0" w:color="auto"/>
        <w:right w:val="none" w:sz="0" w:space="0" w:color="auto"/>
      </w:divBdr>
    </w:div>
    <w:div w:id="454762039">
      <w:bodyDiv w:val="1"/>
      <w:marLeft w:val="0"/>
      <w:marRight w:val="0"/>
      <w:marTop w:val="0"/>
      <w:marBottom w:val="0"/>
      <w:divBdr>
        <w:top w:val="none" w:sz="0" w:space="0" w:color="auto"/>
        <w:left w:val="none" w:sz="0" w:space="0" w:color="auto"/>
        <w:bottom w:val="none" w:sz="0" w:space="0" w:color="auto"/>
        <w:right w:val="none" w:sz="0" w:space="0" w:color="auto"/>
      </w:divBdr>
    </w:div>
    <w:div w:id="461339883">
      <w:bodyDiv w:val="1"/>
      <w:marLeft w:val="0"/>
      <w:marRight w:val="0"/>
      <w:marTop w:val="0"/>
      <w:marBottom w:val="0"/>
      <w:divBdr>
        <w:top w:val="none" w:sz="0" w:space="0" w:color="auto"/>
        <w:left w:val="none" w:sz="0" w:space="0" w:color="auto"/>
        <w:bottom w:val="none" w:sz="0" w:space="0" w:color="auto"/>
        <w:right w:val="none" w:sz="0" w:space="0" w:color="auto"/>
      </w:divBdr>
    </w:div>
    <w:div w:id="482086728">
      <w:bodyDiv w:val="1"/>
      <w:marLeft w:val="0"/>
      <w:marRight w:val="0"/>
      <w:marTop w:val="0"/>
      <w:marBottom w:val="0"/>
      <w:divBdr>
        <w:top w:val="none" w:sz="0" w:space="0" w:color="auto"/>
        <w:left w:val="none" w:sz="0" w:space="0" w:color="auto"/>
        <w:bottom w:val="none" w:sz="0" w:space="0" w:color="auto"/>
        <w:right w:val="none" w:sz="0" w:space="0" w:color="auto"/>
      </w:divBdr>
    </w:div>
    <w:div w:id="519199885">
      <w:bodyDiv w:val="1"/>
      <w:marLeft w:val="0"/>
      <w:marRight w:val="0"/>
      <w:marTop w:val="0"/>
      <w:marBottom w:val="0"/>
      <w:divBdr>
        <w:top w:val="none" w:sz="0" w:space="0" w:color="auto"/>
        <w:left w:val="none" w:sz="0" w:space="0" w:color="auto"/>
        <w:bottom w:val="none" w:sz="0" w:space="0" w:color="auto"/>
        <w:right w:val="none" w:sz="0" w:space="0" w:color="auto"/>
      </w:divBdr>
    </w:div>
    <w:div w:id="604533333">
      <w:bodyDiv w:val="1"/>
      <w:marLeft w:val="0"/>
      <w:marRight w:val="0"/>
      <w:marTop w:val="0"/>
      <w:marBottom w:val="0"/>
      <w:divBdr>
        <w:top w:val="none" w:sz="0" w:space="0" w:color="auto"/>
        <w:left w:val="none" w:sz="0" w:space="0" w:color="auto"/>
        <w:bottom w:val="none" w:sz="0" w:space="0" w:color="auto"/>
        <w:right w:val="none" w:sz="0" w:space="0" w:color="auto"/>
      </w:divBdr>
    </w:div>
    <w:div w:id="666709065">
      <w:bodyDiv w:val="1"/>
      <w:marLeft w:val="0"/>
      <w:marRight w:val="0"/>
      <w:marTop w:val="0"/>
      <w:marBottom w:val="0"/>
      <w:divBdr>
        <w:top w:val="none" w:sz="0" w:space="0" w:color="auto"/>
        <w:left w:val="none" w:sz="0" w:space="0" w:color="auto"/>
        <w:bottom w:val="none" w:sz="0" w:space="0" w:color="auto"/>
        <w:right w:val="none" w:sz="0" w:space="0" w:color="auto"/>
      </w:divBdr>
    </w:div>
    <w:div w:id="761608404">
      <w:bodyDiv w:val="1"/>
      <w:marLeft w:val="0"/>
      <w:marRight w:val="0"/>
      <w:marTop w:val="0"/>
      <w:marBottom w:val="0"/>
      <w:divBdr>
        <w:top w:val="none" w:sz="0" w:space="0" w:color="auto"/>
        <w:left w:val="none" w:sz="0" w:space="0" w:color="auto"/>
        <w:bottom w:val="none" w:sz="0" w:space="0" w:color="auto"/>
        <w:right w:val="none" w:sz="0" w:space="0" w:color="auto"/>
      </w:divBdr>
    </w:div>
    <w:div w:id="790364626">
      <w:bodyDiv w:val="1"/>
      <w:marLeft w:val="0"/>
      <w:marRight w:val="0"/>
      <w:marTop w:val="0"/>
      <w:marBottom w:val="0"/>
      <w:divBdr>
        <w:top w:val="none" w:sz="0" w:space="0" w:color="auto"/>
        <w:left w:val="none" w:sz="0" w:space="0" w:color="auto"/>
        <w:bottom w:val="none" w:sz="0" w:space="0" w:color="auto"/>
        <w:right w:val="none" w:sz="0" w:space="0" w:color="auto"/>
      </w:divBdr>
    </w:div>
    <w:div w:id="808589671">
      <w:bodyDiv w:val="1"/>
      <w:marLeft w:val="0"/>
      <w:marRight w:val="0"/>
      <w:marTop w:val="0"/>
      <w:marBottom w:val="0"/>
      <w:divBdr>
        <w:top w:val="none" w:sz="0" w:space="0" w:color="auto"/>
        <w:left w:val="none" w:sz="0" w:space="0" w:color="auto"/>
        <w:bottom w:val="none" w:sz="0" w:space="0" w:color="auto"/>
        <w:right w:val="none" w:sz="0" w:space="0" w:color="auto"/>
      </w:divBdr>
    </w:div>
    <w:div w:id="872109974">
      <w:bodyDiv w:val="1"/>
      <w:marLeft w:val="0"/>
      <w:marRight w:val="0"/>
      <w:marTop w:val="0"/>
      <w:marBottom w:val="0"/>
      <w:divBdr>
        <w:top w:val="none" w:sz="0" w:space="0" w:color="auto"/>
        <w:left w:val="none" w:sz="0" w:space="0" w:color="auto"/>
        <w:bottom w:val="none" w:sz="0" w:space="0" w:color="auto"/>
        <w:right w:val="none" w:sz="0" w:space="0" w:color="auto"/>
      </w:divBdr>
    </w:div>
    <w:div w:id="921715867">
      <w:bodyDiv w:val="1"/>
      <w:marLeft w:val="0"/>
      <w:marRight w:val="0"/>
      <w:marTop w:val="0"/>
      <w:marBottom w:val="0"/>
      <w:divBdr>
        <w:top w:val="none" w:sz="0" w:space="0" w:color="auto"/>
        <w:left w:val="none" w:sz="0" w:space="0" w:color="auto"/>
        <w:bottom w:val="none" w:sz="0" w:space="0" w:color="auto"/>
        <w:right w:val="none" w:sz="0" w:space="0" w:color="auto"/>
      </w:divBdr>
    </w:div>
    <w:div w:id="932976619">
      <w:bodyDiv w:val="1"/>
      <w:marLeft w:val="0"/>
      <w:marRight w:val="0"/>
      <w:marTop w:val="0"/>
      <w:marBottom w:val="0"/>
      <w:divBdr>
        <w:top w:val="none" w:sz="0" w:space="0" w:color="auto"/>
        <w:left w:val="none" w:sz="0" w:space="0" w:color="auto"/>
        <w:bottom w:val="none" w:sz="0" w:space="0" w:color="auto"/>
        <w:right w:val="none" w:sz="0" w:space="0" w:color="auto"/>
      </w:divBdr>
    </w:div>
    <w:div w:id="940725013">
      <w:bodyDiv w:val="1"/>
      <w:marLeft w:val="0"/>
      <w:marRight w:val="0"/>
      <w:marTop w:val="0"/>
      <w:marBottom w:val="0"/>
      <w:divBdr>
        <w:top w:val="none" w:sz="0" w:space="0" w:color="auto"/>
        <w:left w:val="none" w:sz="0" w:space="0" w:color="auto"/>
        <w:bottom w:val="none" w:sz="0" w:space="0" w:color="auto"/>
        <w:right w:val="none" w:sz="0" w:space="0" w:color="auto"/>
      </w:divBdr>
    </w:div>
    <w:div w:id="956638861">
      <w:bodyDiv w:val="1"/>
      <w:marLeft w:val="0"/>
      <w:marRight w:val="0"/>
      <w:marTop w:val="0"/>
      <w:marBottom w:val="0"/>
      <w:divBdr>
        <w:top w:val="none" w:sz="0" w:space="0" w:color="auto"/>
        <w:left w:val="none" w:sz="0" w:space="0" w:color="auto"/>
        <w:bottom w:val="none" w:sz="0" w:space="0" w:color="auto"/>
        <w:right w:val="none" w:sz="0" w:space="0" w:color="auto"/>
      </w:divBdr>
    </w:div>
    <w:div w:id="968438383">
      <w:bodyDiv w:val="1"/>
      <w:marLeft w:val="0"/>
      <w:marRight w:val="0"/>
      <w:marTop w:val="0"/>
      <w:marBottom w:val="0"/>
      <w:divBdr>
        <w:top w:val="none" w:sz="0" w:space="0" w:color="auto"/>
        <w:left w:val="none" w:sz="0" w:space="0" w:color="auto"/>
        <w:bottom w:val="none" w:sz="0" w:space="0" w:color="auto"/>
        <w:right w:val="none" w:sz="0" w:space="0" w:color="auto"/>
      </w:divBdr>
    </w:div>
    <w:div w:id="971404310">
      <w:bodyDiv w:val="1"/>
      <w:marLeft w:val="0"/>
      <w:marRight w:val="0"/>
      <w:marTop w:val="0"/>
      <w:marBottom w:val="0"/>
      <w:divBdr>
        <w:top w:val="none" w:sz="0" w:space="0" w:color="auto"/>
        <w:left w:val="none" w:sz="0" w:space="0" w:color="auto"/>
        <w:bottom w:val="none" w:sz="0" w:space="0" w:color="auto"/>
        <w:right w:val="none" w:sz="0" w:space="0" w:color="auto"/>
      </w:divBdr>
    </w:div>
    <w:div w:id="974528549">
      <w:bodyDiv w:val="1"/>
      <w:marLeft w:val="0"/>
      <w:marRight w:val="0"/>
      <w:marTop w:val="0"/>
      <w:marBottom w:val="0"/>
      <w:divBdr>
        <w:top w:val="none" w:sz="0" w:space="0" w:color="auto"/>
        <w:left w:val="none" w:sz="0" w:space="0" w:color="auto"/>
        <w:bottom w:val="none" w:sz="0" w:space="0" w:color="auto"/>
        <w:right w:val="none" w:sz="0" w:space="0" w:color="auto"/>
      </w:divBdr>
    </w:div>
    <w:div w:id="987979071">
      <w:bodyDiv w:val="1"/>
      <w:marLeft w:val="0"/>
      <w:marRight w:val="0"/>
      <w:marTop w:val="0"/>
      <w:marBottom w:val="0"/>
      <w:divBdr>
        <w:top w:val="none" w:sz="0" w:space="0" w:color="auto"/>
        <w:left w:val="none" w:sz="0" w:space="0" w:color="auto"/>
        <w:bottom w:val="none" w:sz="0" w:space="0" w:color="auto"/>
        <w:right w:val="none" w:sz="0" w:space="0" w:color="auto"/>
      </w:divBdr>
    </w:div>
    <w:div w:id="990403234">
      <w:bodyDiv w:val="1"/>
      <w:marLeft w:val="0"/>
      <w:marRight w:val="0"/>
      <w:marTop w:val="0"/>
      <w:marBottom w:val="0"/>
      <w:divBdr>
        <w:top w:val="none" w:sz="0" w:space="0" w:color="auto"/>
        <w:left w:val="none" w:sz="0" w:space="0" w:color="auto"/>
        <w:bottom w:val="none" w:sz="0" w:space="0" w:color="auto"/>
        <w:right w:val="none" w:sz="0" w:space="0" w:color="auto"/>
      </w:divBdr>
    </w:div>
    <w:div w:id="997490602">
      <w:bodyDiv w:val="1"/>
      <w:marLeft w:val="0"/>
      <w:marRight w:val="0"/>
      <w:marTop w:val="0"/>
      <w:marBottom w:val="0"/>
      <w:divBdr>
        <w:top w:val="none" w:sz="0" w:space="0" w:color="auto"/>
        <w:left w:val="none" w:sz="0" w:space="0" w:color="auto"/>
        <w:bottom w:val="none" w:sz="0" w:space="0" w:color="auto"/>
        <w:right w:val="none" w:sz="0" w:space="0" w:color="auto"/>
      </w:divBdr>
    </w:div>
    <w:div w:id="1009067788">
      <w:bodyDiv w:val="1"/>
      <w:marLeft w:val="0"/>
      <w:marRight w:val="0"/>
      <w:marTop w:val="0"/>
      <w:marBottom w:val="0"/>
      <w:divBdr>
        <w:top w:val="none" w:sz="0" w:space="0" w:color="auto"/>
        <w:left w:val="none" w:sz="0" w:space="0" w:color="auto"/>
        <w:bottom w:val="none" w:sz="0" w:space="0" w:color="auto"/>
        <w:right w:val="none" w:sz="0" w:space="0" w:color="auto"/>
      </w:divBdr>
    </w:div>
    <w:div w:id="1024598273">
      <w:bodyDiv w:val="1"/>
      <w:marLeft w:val="0"/>
      <w:marRight w:val="0"/>
      <w:marTop w:val="0"/>
      <w:marBottom w:val="0"/>
      <w:divBdr>
        <w:top w:val="none" w:sz="0" w:space="0" w:color="auto"/>
        <w:left w:val="none" w:sz="0" w:space="0" w:color="auto"/>
        <w:bottom w:val="none" w:sz="0" w:space="0" w:color="auto"/>
        <w:right w:val="none" w:sz="0" w:space="0" w:color="auto"/>
      </w:divBdr>
    </w:div>
    <w:div w:id="1040742609">
      <w:bodyDiv w:val="1"/>
      <w:marLeft w:val="0"/>
      <w:marRight w:val="0"/>
      <w:marTop w:val="0"/>
      <w:marBottom w:val="0"/>
      <w:divBdr>
        <w:top w:val="none" w:sz="0" w:space="0" w:color="auto"/>
        <w:left w:val="none" w:sz="0" w:space="0" w:color="auto"/>
        <w:bottom w:val="none" w:sz="0" w:space="0" w:color="auto"/>
        <w:right w:val="none" w:sz="0" w:space="0" w:color="auto"/>
      </w:divBdr>
    </w:div>
    <w:div w:id="1050030515">
      <w:bodyDiv w:val="1"/>
      <w:marLeft w:val="0"/>
      <w:marRight w:val="0"/>
      <w:marTop w:val="0"/>
      <w:marBottom w:val="0"/>
      <w:divBdr>
        <w:top w:val="none" w:sz="0" w:space="0" w:color="auto"/>
        <w:left w:val="none" w:sz="0" w:space="0" w:color="auto"/>
        <w:bottom w:val="none" w:sz="0" w:space="0" w:color="auto"/>
        <w:right w:val="none" w:sz="0" w:space="0" w:color="auto"/>
      </w:divBdr>
    </w:div>
    <w:div w:id="1062557834">
      <w:bodyDiv w:val="1"/>
      <w:marLeft w:val="0"/>
      <w:marRight w:val="0"/>
      <w:marTop w:val="0"/>
      <w:marBottom w:val="0"/>
      <w:divBdr>
        <w:top w:val="none" w:sz="0" w:space="0" w:color="auto"/>
        <w:left w:val="none" w:sz="0" w:space="0" w:color="auto"/>
        <w:bottom w:val="none" w:sz="0" w:space="0" w:color="auto"/>
        <w:right w:val="none" w:sz="0" w:space="0" w:color="auto"/>
      </w:divBdr>
    </w:div>
    <w:div w:id="1070155175">
      <w:bodyDiv w:val="1"/>
      <w:marLeft w:val="0"/>
      <w:marRight w:val="0"/>
      <w:marTop w:val="0"/>
      <w:marBottom w:val="0"/>
      <w:divBdr>
        <w:top w:val="none" w:sz="0" w:space="0" w:color="auto"/>
        <w:left w:val="none" w:sz="0" w:space="0" w:color="auto"/>
        <w:bottom w:val="none" w:sz="0" w:space="0" w:color="auto"/>
        <w:right w:val="none" w:sz="0" w:space="0" w:color="auto"/>
      </w:divBdr>
    </w:div>
    <w:div w:id="1077173274">
      <w:bodyDiv w:val="1"/>
      <w:marLeft w:val="0"/>
      <w:marRight w:val="0"/>
      <w:marTop w:val="0"/>
      <w:marBottom w:val="0"/>
      <w:divBdr>
        <w:top w:val="none" w:sz="0" w:space="0" w:color="auto"/>
        <w:left w:val="none" w:sz="0" w:space="0" w:color="auto"/>
        <w:bottom w:val="none" w:sz="0" w:space="0" w:color="auto"/>
        <w:right w:val="none" w:sz="0" w:space="0" w:color="auto"/>
      </w:divBdr>
    </w:div>
    <w:div w:id="1086850250">
      <w:bodyDiv w:val="1"/>
      <w:marLeft w:val="0"/>
      <w:marRight w:val="0"/>
      <w:marTop w:val="0"/>
      <w:marBottom w:val="0"/>
      <w:divBdr>
        <w:top w:val="none" w:sz="0" w:space="0" w:color="auto"/>
        <w:left w:val="none" w:sz="0" w:space="0" w:color="auto"/>
        <w:bottom w:val="none" w:sz="0" w:space="0" w:color="auto"/>
        <w:right w:val="none" w:sz="0" w:space="0" w:color="auto"/>
      </w:divBdr>
    </w:div>
    <w:div w:id="1087655751">
      <w:bodyDiv w:val="1"/>
      <w:marLeft w:val="0"/>
      <w:marRight w:val="0"/>
      <w:marTop w:val="0"/>
      <w:marBottom w:val="0"/>
      <w:divBdr>
        <w:top w:val="none" w:sz="0" w:space="0" w:color="auto"/>
        <w:left w:val="none" w:sz="0" w:space="0" w:color="auto"/>
        <w:bottom w:val="none" w:sz="0" w:space="0" w:color="auto"/>
        <w:right w:val="none" w:sz="0" w:space="0" w:color="auto"/>
      </w:divBdr>
    </w:div>
    <w:div w:id="1117522746">
      <w:bodyDiv w:val="1"/>
      <w:marLeft w:val="0"/>
      <w:marRight w:val="0"/>
      <w:marTop w:val="0"/>
      <w:marBottom w:val="0"/>
      <w:divBdr>
        <w:top w:val="none" w:sz="0" w:space="0" w:color="auto"/>
        <w:left w:val="none" w:sz="0" w:space="0" w:color="auto"/>
        <w:bottom w:val="none" w:sz="0" w:space="0" w:color="auto"/>
        <w:right w:val="none" w:sz="0" w:space="0" w:color="auto"/>
      </w:divBdr>
    </w:div>
    <w:div w:id="1120998097">
      <w:bodyDiv w:val="1"/>
      <w:marLeft w:val="0"/>
      <w:marRight w:val="0"/>
      <w:marTop w:val="0"/>
      <w:marBottom w:val="0"/>
      <w:divBdr>
        <w:top w:val="none" w:sz="0" w:space="0" w:color="auto"/>
        <w:left w:val="none" w:sz="0" w:space="0" w:color="auto"/>
        <w:bottom w:val="none" w:sz="0" w:space="0" w:color="auto"/>
        <w:right w:val="none" w:sz="0" w:space="0" w:color="auto"/>
      </w:divBdr>
    </w:div>
    <w:div w:id="1176534176">
      <w:bodyDiv w:val="1"/>
      <w:marLeft w:val="0"/>
      <w:marRight w:val="0"/>
      <w:marTop w:val="0"/>
      <w:marBottom w:val="0"/>
      <w:divBdr>
        <w:top w:val="none" w:sz="0" w:space="0" w:color="auto"/>
        <w:left w:val="none" w:sz="0" w:space="0" w:color="auto"/>
        <w:bottom w:val="none" w:sz="0" w:space="0" w:color="auto"/>
        <w:right w:val="none" w:sz="0" w:space="0" w:color="auto"/>
      </w:divBdr>
    </w:div>
    <w:div w:id="1185169582">
      <w:bodyDiv w:val="1"/>
      <w:marLeft w:val="0"/>
      <w:marRight w:val="0"/>
      <w:marTop w:val="0"/>
      <w:marBottom w:val="0"/>
      <w:divBdr>
        <w:top w:val="none" w:sz="0" w:space="0" w:color="auto"/>
        <w:left w:val="none" w:sz="0" w:space="0" w:color="auto"/>
        <w:bottom w:val="none" w:sz="0" w:space="0" w:color="auto"/>
        <w:right w:val="none" w:sz="0" w:space="0" w:color="auto"/>
      </w:divBdr>
    </w:div>
    <w:div w:id="1196308604">
      <w:bodyDiv w:val="1"/>
      <w:marLeft w:val="0"/>
      <w:marRight w:val="0"/>
      <w:marTop w:val="0"/>
      <w:marBottom w:val="0"/>
      <w:divBdr>
        <w:top w:val="none" w:sz="0" w:space="0" w:color="auto"/>
        <w:left w:val="none" w:sz="0" w:space="0" w:color="auto"/>
        <w:bottom w:val="none" w:sz="0" w:space="0" w:color="auto"/>
        <w:right w:val="none" w:sz="0" w:space="0" w:color="auto"/>
      </w:divBdr>
    </w:div>
    <w:div w:id="1207067710">
      <w:bodyDiv w:val="1"/>
      <w:marLeft w:val="0"/>
      <w:marRight w:val="0"/>
      <w:marTop w:val="0"/>
      <w:marBottom w:val="0"/>
      <w:divBdr>
        <w:top w:val="none" w:sz="0" w:space="0" w:color="auto"/>
        <w:left w:val="none" w:sz="0" w:space="0" w:color="auto"/>
        <w:bottom w:val="none" w:sz="0" w:space="0" w:color="auto"/>
        <w:right w:val="none" w:sz="0" w:space="0" w:color="auto"/>
      </w:divBdr>
    </w:div>
    <w:div w:id="1210144009">
      <w:bodyDiv w:val="1"/>
      <w:marLeft w:val="0"/>
      <w:marRight w:val="0"/>
      <w:marTop w:val="0"/>
      <w:marBottom w:val="0"/>
      <w:divBdr>
        <w:top w:val="none" w:sz="0" w:space="0" w:color="auto"/>
        <w:left w:val="none" w:sz="0" w:space="0" w:color="auto"/>
        <w:bottom w:val="none" w:sz="0" w:space="0" w:color="auto"/>
        <w:right w:val="none" w:sz="0" w:space="0" w:color="auto"/>
      </w:divBdr>
    </w:div>
    <w:div w:id="1279020482">
      <w:bodyDiv w:val="1"/>
      <w:marLeft w:val="0"/>
      <w:marRight w:val="0"/>
      <w:marTop w:val="0"/>
      <w:marBottom w:val="0"/>
      <w:divBdr>
        <w:top w:val="none" w:sz="0" w:space="0" w:color="auto"/>
        <w:left w:val="none" w:sz="0" w:space="0" w:color="auto"/>
        <w:bottom w:val="none" w:sz="0" w:space="0" w:color="auto"/>
        <w:right w:val="none" w:sz="0" w:space="0" w:color="auto"/>
      </w:divBdr>
    </w:div>
    <w:div w:id="1282416787">
      <w:bodyDiv w:val="1"/>
      <w:marLeft w:val="0"/>
      <w:marRight w:val="0"/>
      <w:marTop w:val="0"/>
      <w:marBottom w:val="0"/>
      <w:divBdr>
        <w:top w:val="none" w:sz="0" w:space="0" w:color="auto"/>
        <w:left w:val="none" w:sz="0" w:space="0" w:color="auto"/>
        <w:bottom w:val="none" w:sz="0" w:space="0" w:color="auto"/>
        <w:right w:val="none" w:sz="0" w:space="0" w:color="auto"/>
      </w:divBdr>
    </w:div>
    <w:div w:id="1313944025">
      <w:bodyDiv w:val="1"/>
      <w:marLeft w:val="0"/>
      <w:marRight w:val="0"/>
      <w:marTop w:val="0"/>
      <w:marBottom w:val="0"/>
      <w:divBdr>
        <w:top w:val="none" w:sz="0" w:space="0" w:color="auto"/>
        <w:left w:val="none" w:sz="0" w:space="0" w:color="auto"/>
        <w:bottom w:val="none" w:sz="0" w:space="0" w:color="auto"/>
        <w:right w:val="none" w:sz="0" w:space="0" w:color="auto"/>
      </w:divBdr>
    </w:div>
    <w:div w:id="1323968588">
      <w:bodyDiv w:val="1"/>
      <w:marLeft w:val="0"/>
      <w:marRight w:val="0"/>
      <w:marTop w:val="0"/>
      <w:marBottom w:val="0"/>
      <w:divBdr>
        <w:top w:val="none" w:sz="0" w:space="0" w:color="auto"/>
        <w:left w:val="none" w:sz="0" w:space="0" w:color="auto"/>
        <w:bottom w:val="none" w:sz="0" w:space="0" w:color="auto"/>
        <w:right w:val="none" w:sz="0" w:space="0" w:color="auto"/>
      </w:divBdr>
    </w:div>
    <w:div w:id="1374427490">
      <w:bodyDiv w:val="1"/>
      <w:marLeft w:val="0"/>
      <w:marRight w:val="0"/>
      <w:marTop w:val="0"/>
      <w:marBottom w:val="0"/>
      <w:divBdr>
        <w:top w:val="none" w:sz="0" w:space="0" w:color="auto"/>
        <w:left w:val="none" w:sz="0" w:space="0" w:color="auto"/>
        <w:bottom w:val="none" w:sz="0" w:space="0" w:color="auto"/>
        <w:right w:val="none" w:sz="0" w:space="0" w:color="auto"/>
      </w:divBdr>
    </w:div>
    <w:div w:id="1380668330">
      <w:bodyDiv w:val="1"/>
      <w:marLeft w:val="0"/>
      <w:marRight w:val="0"/>
      <w:marTop w:val="0"/>
      <w:marBottom w:val="0"/>
      <w:divBdr>
        <w:top w:val="none" w:sz="0" w:space="0" w:color="auto"/>
        <w:left w:val="none" w:sz="0" w:space="0" w:color="auto"/>
        <w:bottom w:val="none" w:sz="0" w:space="0" w:color="auto"/>
        <w:right w:val="none" w:sz="0" w:space="0" w:color="auto"/>
      </w:divBdr>
    </w:div>
    <w:div w:id="1386948702">
      <w:bodyDiv w:val="1"/>
      <w:marLeft w:val="0"/>
      <w:marRight w:val="0"/>
      <w:marTop w:val="0"/>
      <w:marBottom w:val="0"/>
      <w:divBdr>
        <w:top w:val="none" w:sz="0" w:space="0" w:color="auto"/>
        <w:left w:val="none" w:sz="0" w:space="0" w:color="auto"/>
        <w:bottom w:val="none" w:sz="0" w:space="0" w:color="auto"/>
        <w:right w:val="none" w:sz="0" w:space="0" w:color="auto"/>
      </w:divBdr>
    </w:div>
    <w:div w:id="1475485149">
      <w:bodyDiv w:val="1"/>
      <w:marLeft w:val="0"/>
      <w:marRight w:val="0"/>
      <w:marTop w:val="0"/>
      <w:marBottom w:val="0"/>
      <w:divBdr>
        <w:top w:val="none" w:sz="0" w:space="0" w:color="auto"/>
        <w:left w:val="none" w:sz="0" w:space="0" w:color="auto"/>
        <w:bottom w:val="none" w:sz="0" w:space="0" w:color="auto"/>
        <w:right w:val="none" w:sz="0" w:space="0" w:color="auto"/>
      </w:divBdr>
    </w:div>
    <w:div w:id="1478759448">
      <w:bodyDiv w:val="1"/>
      <w:marLeft w:val="0"/>
      <w:marRight w:val="0"/>
      <w:marTop w:val="0"/>
      <w:marBottom w:val="0"/>
      <w:divBdr>
        <w:top w:val="none" w:sz="0" w:space="0" w:color="auto"/>
        <w:left w:val="none" w:sz="0" w:space="0" w:color="auto"/>
        <w:bottom w:val="none" w:sz="0" w:space="0" w:color="auto"/>
        <w:right w:val="none" w:sz="0" w:space="0" w:color="auto"/>
      </w:divBdr>
    </w:div>
    <w:div w:id="1486775611">
      <w:bodyDiv w:val="1"/>
      <w:marLeft w:val="0"/>
      <w:marRight w:val="0"/>
      <w:marTop w:val="0"/>
      <w:marBottom w:val="0"/>
      <w:divBdr>
        <w:top w:val="none" w:sz="0" w:space="0" w:color="auto"/>
        <w:left w:val="none" w:sz="0" w:space="0" w:color="auto"/>
        <w:bottom w:val="none" w:sz="0" w:space="0" w:color="auto"/>
        <w:right w:val="none" w:sz="0" w:space="0" w:color="auto"/>
      </w:divBdr>
    </w:div>
    <w:div w:id="1543247847">
      <w:bodyDiv w:val="1"/>
      <w:marLeft w:val="0"/>
      <w:marRight w:val="0"/>
      <w:marTop w:val="0"/>
      <w:marBottom w:val="0"/>
      <w:divBdr>
        <w:top w:val="none" w:sz="0" w:space="0" w:color="auto"/>
        <w:left w:val="none" w:sz="0" w:space="0" w:color="auto"/>
        <w:bottom w:val="none" w:sz="0" w:space="0" w:color="auto"/>
        <w:right w:val="none" w:sz="0" w:space="0" w:color="auto"/>
      </w:divBdr>
    </w:div>
    <w:div w:id="1601179471">
      <w:bodyDiv w:val="1"/>
      <w:marLeft w:val="0"/>
      <w:marRight w:val="0"/>
      <w:marTop w:val="0"/>
      <w:marBottom w:val="0"/>
      <w:divBdr>
        <w:top w:val="none" w:sz="0" w:space="0" w:color="auto"/>
        <w:left w:val="none" w:sz="0" w:space="0" w:color="auto"/>
        <w:bottom w:val="none" w:sz="0" w:space="0" w:color="auto"/>
        <w:right w:val="none" w:sz="0" w:space="0" w:color="auto"/>
      </w:divBdr>
    </w:div>
    <w:div w:id="1620526783">
      <w:bodyDiv w:val="1"/>
      <w:marLeft w:val="0"/>
      <w:marRight w:val="0"/>
      <w:marTop w:val="0"/>
      <w:marBottom w:val="0"/>
      <w:divBdr>
        <w:top w:val="none" w:sz="0" w:space="0" w:color="auto"/>
        <w:left w:val="none" w:sz="0" w:space="0" w:color="auto"/>
        <w:bottom w:val="none" w:sz="0" w:space="0" w:color="auto"/>
        <w:right w:val="none" w:sz="0" w:space="0" w:color="auto"/>
      </w:divBdr>
    </w:div>
    <w:div w:id="1686327642">
      <w:bodyDiv w:val="1"/>
      <w:marLeft w:val="0"/>
      <w:marRight w:val="0"/>
      <w:marTop w:val="0"/>
      <w:marBottom w:val="0"/>
      <w:divBdr>
        <w:top w:val="none" w:sz="0" w:space="0" w:color="auto"/>
        <w:left w:val="none" w:sz="0" w:space="0" w:color="auto"/>
        <w:bottom w:val="none" w:sz="0" w:space="0" w:color="auto"/>
        <w:right w:val="none" w:sz="0" w:space="0" w:color="auto"/>
      </w:divBdr>
    </w:div>
    <w:div w:id="1704750693">
      <w:bodyDiv w:val="1"/>
      <w:marLeft w:val="0"/>
      <w:marRight w:val="0"/>
      <w:marTop w:val="0"/>
      <w:marBottom w:val="0"/>
      <w:divBdr>
        <w:top w:val="none" w:sz="0" w:space="0" w:color="auto"/>
        <w:left w:val="none" w:sz="0" w:space="0" w:color="auto"/>
        <w:bottom w:val="none" w:sz="0" w:space="0" w:color="auto"/>
        <w:right w:val="none" w:sz="0" w:space="0" w:color="auto"/>
      </w:divBdr>
    </w:div>
    <w:div w:id="1711225263">
      <w:bodyDiv w:val="1"/>
      <w:marLeft w:val="0"/>
      <w:marRight w:val="0"/>
      <w:marTop w:val="0"/>
      <w:marBottom w:val="0"/>
      <w:divBdr>
        <w:top w:val="none" w:sz="0" w:space="0" w:color="auto"/>
        <w:left w:val="none" w:sz="0" w:space="0" w:color="auto"/>
        <w:bottom w:val="none" w:sz="0" w:space="0" w:color="auto"/>
        <w:right w:val="none" w:sz="0" w:space="0" w:color="auto"/>
      </w:divBdr>
    </w:div>
    <w:div w:id="1719670845">
      <w:bodyDiv w:val="1"/>
      <w:marLeft w:val="0"/>
      <w:marRight w:val="0"/>
      <w:marTop w:val="0"/>
      <w:marBottom w:val="0"/>
      <w:divBdr>
        <w:top w:val="none" w:sz="0" w:space="0" w:color="auto"/>
        <w:left w:val="none" w:sz="0" w:space="0" w:color="auto"/>
        <w:bottom w:val="none" w:sz="0" w:space="0" w:color="auto"/>
        <w:right w:val="none" w:sz="0" w:space="0" w:color="auto"/>
      </w:divBdr>
    </w:div>
    <w:div w:id="1722286498">
      <w:bodyDiv w:val="1"/>
      <w:marLeft w:val="0"/>
      <w:marRight w:val="0"/>
      <w:marTop w:val="0"/>
      <w:marBottom w:val="0"/>
      <w:divBdr>
        <w:top w:val="none" w:sz="0" w:space="0" w:color="auto"/>
        <w:left w:val="none" w:sz="0" w:space="0" w:color="auto"/>
        <w:bottom w:val="none" w:sz="0" w:space="0" w:color="auto"/>
        <w:right w:val="none" w:sz="0" w:space="0" w:color="auto"/>
      </w:divBdr>
    </w:div>
    <w:div w:id="1748847172">
      <w:bodyDiv w:val="1"/>
      <w:marLeft w:val="0"/>
      <w:marRight w:val="0"/>
      <w:marTop w:val="0"/>
      <w:marBottom w:val="0"/>
      <w:divBdr>
        <w:top w:val="none" w:sz="0" w:space="0" w:color="auto"/>
        <w:left w:val="none" w:sz="0" w:space="0" w:color="auto"/>
        <w:bottom w:val="none" w:sz="0" w:space="0" w:color="auto"/>
        <w:right w:val="none" w:sz="0" w:space="0" w:color="auto"/>
      </w:divBdr>
    </w:div>
    <w:div w:id="1776897238">
      <w:bodyDiv w:val="1"/>
      <w:marLeft w:val="0"/>
      <w:marRight w:val="0"/>
      <w:marTop w:val="0"/>
      <w:marBottom w:val="0"/>
      <w:divBdr>
        <w:top w:val="none" w:sz="0" w:space="0" w:color="auto"/>
        <w:left w:val="none" w:sz="0" w:space="0" w:color="auto"/>
        <w:bottom w:val="none" w:sz="0" w:space="0" w:color="auto"/>
        <w:right w:val="none" w:sz="0" w:space="0" w:color="auto"/>
      </w:divBdr>
    </w:div>
    <w:div w:id="1819610286">
      <w:bodyDiv w:val="1"/>
      <w:marLeft w:val="0"/>
      <w:marRight w:val="0"/>
      <w:marTop w:val="0"/>
      <w:marBottom w:val="0"/>
      <w:divBdr>
        <w:top w:val="none" w:sz="0" w:space="0" w:color="auto"/>
        <w:left w:val="none" w:sz="0" w:space="0" w:color="auto"/>
        <w:bottom w:val="none" w:sz="0" w:space="0" w:color="auto"/>
        <w:right w:val="none" w:sz="0" w:space="0" w:color="auto"/>
      </w:divBdr>
    </w:div>
    <w:div w:id="1823571842">
      <w:bodyDiv w:val="1"/>
      <w:marLeft w:val="0"/>
      <w:marRight w:val="0"/>
      <w:marTop w:val="0"/>
      <w:marBottom w:val="0"/>
      <w:divBdr>
        <w:top w:val="none" w:sz="0" w:space="0" w:color="auto"/>
        <w:left w:val="none" w:sz="0" w:space="0" w:color="auto"/>
        <w:bottom w:val="none" w:sz="0" w:space="0" w:color="auto"/>
        <w:right w:val="none" w:sz="0" w:space="0" w:color="auto"/>
      </w:divBdr>
    </w:div>
    <w:div w:id="1832716319">
      <w:bodyDiv w:val="1"/>
      <w:marLeft w:val="0"/>
      <w:marRight w:val="0"/>
      <w:marTop w:val="0"/>
      <w:marBottom w:val="0"/>
      <w:divBdr>
        <w:top w:val="none" w:sz="0" w:space="0" w:color="auto"/>
        <w:left w:val="none" w:sz="0" w:space="0" w:color="auto"/>
        <w:bottom w:val="none" w:sz="0" w:space="0" w:color="auto"/>
        <w:right w:val="none" w:sz="0" w:space="0" w:color="auto"/>
      </w:divBdr>
    </w:div>
    <w:div w:id="1833175247">
      <w:bodyDiv w:val="1"/>
      <w:marLeft w:val="0"/>
      <w:marRight w:val="0"/>
      <w:marTop w:val="0"/>
      <w:marBottom w:val="0"/>
      <w:divBdr>
        <w:top w:val="none" w:sz="0" w:space="0" w:color="auto"/>
        <w:left w:val="none" w:sz="0" w:space="0" w:color="auto"/>
        <w:bottom w:val="none" w:sz="0" w:space="0" w:color="auto"/>
        <w:right w:val="none" w:sz="0" w:space="0" w:color="auto"/>
      </w:divBdr>
    </w:div>
    <w:div w:id="1860391193">
      <w:bodyDiv w:val="1"/>
      <w:marLeft w:val="0"/>
      <w:marRight w:val="0"/>
      <w:marTop w:val="0"/>
      <w:marBottom w:val="0"/>
      <w:divBdr>
        <w:top w:val="none" w:sz="0" w:space="0" w:color="auto"/>
        <w:left w:val="none" w:sz="0" w:space="0" w:color="auto"/>
        <w:bottom w:val="none" w:sz="0" w:space="0" w:color="auto"/>
        <w:right w:val="none" w:sz="0" w:space="0" w:color="auto"/>
      </w:divBdr>
    </w:div>
    <w:div w:id="1875145755">
      <w:bodyDiv w:val="1"/>
      <w:marLeft w:val="0"/>
      <w:marRight w:val="0"/>
      <w:marTop w:val="0"/>
      <w:marBottom w:val="0"/>
      <w:divBdr>
        <w:top w:val="none" w:sz="0" w:space="0" w:color="auto"/>
        <w:left w:val="none" w:sz="0" w:space="0" w:color="auto"/>
        <w:bottom w:val="none" w:sz="0" w:space="0" w:color="auto"/>
        <w:right w:val="none" w:sz="0" w:space="0" w:color="auto"/>
      </w:divBdr>
    </w:div>
    <w:div w:id="1875461943">
      <w:bodyDiv w:val="1"/>
      <w:marLeft w:val="0"/>
      <w:marRight w:val="0"/>
      <w:marTop w:val="0"/>
      <w:marBottom w:val="0"/>
      <w:divBdr>
        <w:top w:val="none" w:sz="0" w:space="0" w:color="auto"/>
        <w:left w:val="none" w:sz="0" w:space="0" w:color="auto"/>
        <w:bottom w:val="none" w:sz="0" w:space="0" w:color="auto"/>
        <w:right w:val="none" w:sz="0" w:space="0" w:color="auto"/>
      </w:divBdr>
    </w:div>
    <w:div w:id="1881043683">
      <w:bodyDiv w:val="1"/>
      <w:marLeft w:val="0"/>
      <w:marRight w:val="0"/>
      <w:marTop w:val="0"/>
      <w:marBottom w:val="0"/>
      <w:divBdr>
        <w:top w:val="none" w:sz="0" w:space="0" w:color="auto"/>
        <w:left w:val="none" w:sz="0" w:space="0" w:color="auto"/>
        <w:bottom w:val="none" w:sz="0" w:space="0" w:color="auto"/>
        <w:right w:val="none" w:sz="0" w:space="0" w:color="auto"/>
      </w:divBdr>
    </w:div>
    <w:div w:id="1895040947">
      <w:bodyDiv w:val="1"/>
      <w:marLeft w:val="0"/>
      <w:marRight w:val="0"/>
      <w:marTop w:val="0"/>
      <w:marBottom w:val="0"/>
      <w:divBdr>
        <w:top w:val="none" w:sz="0" w:space="0" w:color="auto"/>
        <w:left w:val="none" w:sz="0" w:space="0" w:color="auto"/>
        <w:bottom w:val="none" w:sz="0" w:space="0" w:color="auto"/>
        <w:right w:val="none" w:sz="0" w:space="0" w:color="auto"/>
      </w:divBdr>
    </w:div>
    <w:div w:id="1899049023">
      <w:bodyDiv w:val="1"/>
      <w:marLeft w:val="0"/>
      <w:marRight w:val="0"/>
      <w:marTop w:val="0"/>
      <w:marBottom w:val="0"/>
      <w:divBdr>
        <w:top w:val="none" w:sz="0" w:space="0" w:color="auto"/>
        <w:left w:val="none" w:sz="0" w:space="0" w:color="auto"/>
        <w:bottom w:val="none" w:sz="0" w:space="0" w:color="auto"/>
        <w:right w:val="none" w:sz="0" w:space="0" w:color="auto"/>
      </w:divBdr>
    </w:div>
    <w:div w:id="1921862328">
      <w:bodyDiv w:val="1"/>
      <w:marLeft w:val="0"/>
      <w:marRight w:val="0"/>
      <w:marTop w:val="0"/>
      <w:marBottom w:val="0"/>
      <w:divBdr>
        <w:top w:val="none" w:sz="0" w:space="0" w:color="auto"/>
        <w:left w:val="none" w:sz="0" w:space="0" w:color="auto"/>
        <w:bottom w:val="none" w:sz="0" w:space="0" w:color="auto"/>
        <w:right w:val="none" w:sz="0" w:space="0" w:color="auto"/>
      </w:divBdr>
    </w:div>
    <w:div w:id="1928423995">
      <w:bodyDiv w:val="1"/>
      <w:marLeft w:val="0"/>
      <w:marRight w:val="0"/>
      <w:marTop w:val="0"/>
      <w:marBottom w:val="0"/>
      <w:divBdr>
        <w:top w:val="none" w:sz="0" w:space="0" w:color="auto"/>
        <w:left w:val="none" w:sz="0" w:space="0" w:color="auto"/>
        <w:bottom w:val="none" w:sz="0" w:space="0" w:color="auto"/>
        <w:right w:val="none" w:sz="0" w:space="0" w:color="auto"/>
      </w:divBdr>
    </w:div>
    <w:div w:id="1994599507">
      <w:bodyDiv w:val="1"/>
      <w:marLeft w:val="0"/>
      <w:marRight w:val="0"/>
      <w:marTop w:val="0"/>
      <w:marBottom w:val="0"/>
      <w:divBdr>
        <w:top w:val="none" w:sz="0" w:space="0" w:color="auto"/>
        <w:left w:val="none" w:sz="0" w:space="0" w:color="auto"/>
        <w:bottom w:val="none" w:sz="0" w:space="0" w:color="auto"/>
        <w:right w:val="none" w:sz="0" w:space="0" w:color="auto"/>
      </w:divBdr>
    </w:div>
    <w:div w:id="2043360707">
      <w:bodyDiv w:val="1"/>
      <w:marLeft w:val="0"/>
      <w:marRight w:val="0"/>
      <w:marTop w:val="0"/>
      <w:marBottom w:val="0"/>
      <w:divBdr>
        <w:top w:val="none" w:sz="0" w:space="0" w:color="auto"/>
        <w:left w:val="none" w:sz="0" w:space="0" w:color="auto"/>
        <w:bottom w:val="none" w:sz="0" w:space="0" w:color="auto"/>
        <w:right w:val="none" w:sz="0" w:space="0" w:color="auto"/>
      </w:divBdr>
    </w:div>
    <w:div w:id="2083063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oleObject" Target="embeddings/oleObject15.bin"/><Relationship Id="rId21"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image" Target="media/image20.png"/><Relationship Id="rId63" Type="http://schemas.openxmlformats.org/officeDocument/2006/relationships/image" Target="media/image36.jpg"/><Relationship Id="rId68" Type="http://schemas.openxmlformats.org/officeDocument/2006/relationships/image" Target="media/image41.png"/><Relationship Id="rId84" Type="http://schemas.openxmlformats.org/officeDocument/2006/relationships/image" Target="media/image57.jpg"/><Relationship Id="rId89" Type="http://schemas.openxmlformats.org/officeDocument/2006/relationships/image" Target="media/image62.jpg"/><Relationship Id="rId112" Type="http://schemas.openxmlformats.org/officeDocument/2006/relationships/image" Target="media/image75.emf"/><Relationship Id="rId133" Type="http://schemas.openxmlformats.org/officeDocument/2006/relationships/oleObject" Target="embeddings/oleObject23.bin"/><Relationship Id="rId138" Type="http://schemas.openxmlformats.org/officeDocument/2006/relationships/image" Target="media/image88.emf"/><Relationship Id="rId154" Type="http://schemas.openxmlformats.org/officeDocument/2006/relationships/image" Target="media/image97.png"/><Relationship Id="rId159" Type="http://schemas.openxmlformats.org/officeDocument/2006/relationships/image" Target="media/image102.png"/><Relationship Id="rId16" Type="http://schemas.openxmlformats.org/officeDocument/2006/relationships/image" Target="media/image3.jpeg"/><Relationship Id="rId107" Type="http://schemas.openxmlformats.org/officeDocument/2006/relationships/oleObject" Target="embeddings/oleObject10.bin"/><Relationship Id="rId11" Type="http://schemas.openxmlformats.org/officeDocument/2006/relationships/image" Target="media/image10.jpeg"/><Relationship Id="rId32" Type="http://schemas.openxmlformats.org/officeDocument/2006/relationships/hyperlink" Target="https://doi.org/10.1007/s00338-002-0232-y" TargetMode="External"/><Relationship Id="rId37"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image" Target="media/image31.jpg"/><Relationship Id="rId74" Type="http://schemas.openxmlformats.org/officeDocument/2006/relationships/image" Target="media/image47.png"/><Relationship Id="rId79" Type="http://schemas.openxmlformats.org/officeDocument/2006/relationships/image" Target="media/image52.jpg"/><Relationship Id="rId102" Type="http://schemas.openxmlformats.org/officeDocument/2006/relationships/image" Target="media/image70.emf"/><Relationship Id="rId123" Type="http://schemas.openxmlformats.org/officeDocument/2006/relationships/oleObject" Target="embeddings/oleObject18.bin"/><Relationship Id="rId128" Type="http://schemas.openxmlformats.org/officeDocument/2006/relationships/image" Target="media/image83.emf"/><Relationship Id="rId144" Type="http://schemas.openxmlformats.org/officeDocument/2006/relationships/image" Target="media/image91.emf"/><Relationship Id="rId149" Type="http://schemas.openxmlformats.org/officeDocument/2006/relationships/oleObject" Target="embeddings/oleObject31.bin"/><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oleObject" Target="embeddings/oleObject4.bin"/><Relationship Id="rId160" Type="http://schemas.openxmlformats.org/officeDocument/2006/relationships/footer" Target="footer1.xml"/><Relationship Id="rId22" Type="http://schemas.openxmlformats.org/officeDocument/2006/relationships/image" Target="media/image410.png"/><Relationship Id="rId27" Type="http://schemas.openxmlformats.org/officeDocument/2006/relationships/image" Target="media/image9.jp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oleObject" Target="embeddings/oleObject13.bin"/><Relationship Id="rId118" Type="http://schemas.openxmlformats.org/officeDocument/2006/relationships/image" Target="media/image78.emf"/><Relationship Id="rId134" Type="http://schemas.openxmlformats.org/officeDocument/2006/relationships/image" Target="media/image86.emf"/><Relationship Id="rId139" Type="http://schemas.openxmlformats.org/officeDocument/2006/relationships/oleObject" Target="embeddings/oleObject26.bin"/><Relationship Id="rId80" Type="http://schemas.openxmlformats.org/officeDocument/2006/relationships/image" Target="media/image53.jpg"/><Relationship Id="rId85" Type="http://schemas.openxmlformats.org/officeDocument/2006/relationships/image" Target="media/image58.jpg"/><Relationship Id="rId150" Type="http://schemas.openxmlformats.org/officeDocument/2006/relationships/image" Target="media/image94.emf"/><Relationship Id="rId155" Type="http://schemas.openxmlformats.org/officeDocument/2006/relationships/image" Target="media/image98.png"/><Relationship Id="rId12" Type="http://schemas.openxmlformats.org/officeDocument/2006/relationships/chart" Target="charts/chart1.xml"/><Relationship Id="rId17" Type="http://schemas.openxmlformats.org/officeDocument/2006/relationships/image" Target="media/image30.jpeg"/><Relationship Id="rId33" Type="http://schemas.openxmlformats.org/officeDocument/2006/relationships/hyperlink" Target="https://ufdc.ufl.edu/UFE0051142/00001" TargetMode="External"/><Relationship Id="rId38" Type="http://schemas.openxmlformats.org/officeDocument/2006/relationships/image" Target="media/image13.jpeg"/><Relationship Id="rId59" Type="http://schemas.openxmlformats.org/officeDocument/2006/relationships/image" Target="media/image32.jpg"/><Relationship Id="rId103" Type="http://schemas.openxmlformats.org/officeDocument/2006/relationships/oleObject" Target="embeddings/oleObject8.bin"/><Relationship Id="rId108" Type="http://schemas.openxmlformats.org/officeDocument/2006/relationships/image" Target="media/image73.emf"/><Relationship Id="rId124" Type="http://schemas.openxmlformats.org/officeDocument/2006/relationships/image" Target="media/image81.emf"/><Relationship Id="rId129" Type="http://schemas.openxmlformats.org/officeDocument/2006/relationships/oleObject" Target="embeddings/oleObject21.bin"/><Relationship Id="rId20" Type="http://schemas.openxmlformats.org/officeDocument/2006/relationships/hyperlink" Target="https://www.geneious.com" TargetMode="External"/><Relationship Id="rId41" Type="http://schemas.openxmlformats.org/officeDocument/2006/relationships/image" Target="media/image15.emf"/><Relationship Id="rId54" Type="http://schemas.openxmlformats.org/officeDocument/2006/relationships/image" Target="media/image27.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jpg"/><Relationship Id="rId88" Type="http://schemas.openxmlformats.org/officeDocument/2006/relationships/image" Target="media/image61.jpg"/><Relationship Id="rId91" Type="http://schemas.openxmlformats.org/officeDocument/2006/relationships/image" Target="media/image64.jpg"/><Relationship Id="rId96" Type="http://schemas.openxmlformats.org/officeDocument/2006/relationships/image" Target="media/image67.emf"/><Relationship Id="rId111" Type="http://schemas.openxmlformats.org/officeDocument/2006/relationships/oleObject" Target="embeddings/oleObject12.bin"/><Relationship Id="rId132" Type="http://schemas.openxmlformats.org/officeDocument/2006/relationships/image" Target="media/image85.emf"/><Relationship Id="rId140" Type="http://schemas.openxmlformats.org/officeDocument/2006/relationships/image" Target="media/image89.emf"/><Relationship Id="rId145" Type="http://schemas.openxmlformats.org/officeDocument/2006/relationships/oleObject" Target="embeddings/oleObject29.bin"/><Relationship Id="rId153" Type="http://schemas.openxmlformats.org/officeDocument/2006/relationships/image" Target="media/image9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5.png"/><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hyperlink" Target="https://isercaribe.org/blog/2014/4/9/restoring-diadema" TargetMode="External"/><Relationship Id="rId49" Type="http://schemas.openxmlformats.org/officeDocument/2006/relationships/image" Target="media/image22.png"/><Relationship Id="rId57" Type="http://schemas.openxmlformats.org/officeDocument/2006/relationships/image" Target="media/image30.jpg"/><Relationship Id="rId106" Type="http://schemas.openxmlformats.org/officeDocument/2006/relationships/image" Target="media/image72.emf"/><Relationship Id="rId114" Type="http://schemas.openxmlformats.org/officeDocument/2006/relationships/image" Target="media/image76.emf"/><Relationship Id="rId119" Type="http://schemas.openxmlformats.org/officeDocument/2006/relationships/oleObject" Target="embeddings/oleObject16.bin"/><Relationship Id="rId127" Type="http://schemas.openxmlformats.org/officeDocument/2006/relationships/oleObject" Target="embeddings/oleObject20.bin"/><Relationship Id="rId10" Type="http://schemas.openxmlformats.org/officeDocument/2006/relationships/image" Target="media/image1.jpeg"/><Relationship Id="rId31" Type="http://schemas.openxmlformats.org/officeDocument/2006/relationships/image" Target="media/image12.jpg"/><Relationship Id="rId44" Type="http://schemas.openxmlformats.org/officeDocument/2006/relationships/image" Target="media/image17.png"/><Relationship Id="rId52" Type="http://schemas.openxmlformats.org/officeDocument/2006/relationships/image" Target="media/image25.jpg"/><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image" Target="media/image59.jpg"/><Relationship Id="rId94" Type="http://schemas.openxmlformats.org/officeDocument/2006/relationships/image" Target="media/image66.emf"/><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80.emf"/><Relationship Id="rId130" Type="http://schemas.openxmlformats.org/officeDocument/2006/relationships/image" Target="media/image84.emf"/><Relationship Id="rId135" Type="http://schemas.openxmlformats.org/officeDocument/2006/relationships/oleObject" Target="embeddings/oleObject24.bin"/><Relationship Id="rId143" Type="http://schemas.openxmlformats.org/officeDocument/2006/relationships/oleObject" Target="embeddings/oleObject28.bin"/><Relationship Id="rId148" Type="http://schemas.openxmlformats.org/officeDocument/2006/relationships/image" Target="media/image93.emf"/><Relationship Id="rId151" Type="http://schemas.openxmlformats.org/officeDocument/2006/relationships/oleObject" Target="embeddings/oleObject32.bin"/><Relationship Id="rId156" Type="http://schemas.openxmlformats.org/officeDocument/2006/relationships/image" Target="media/image99.emf"/><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github.com/mercadocapote/diadema_ajmc2020" TargetMode="External"/><Relationship Id="rId39" Type="http://schemas.openxmlformats.org/officeDocument/2006/relationships/image" Target="media/image14.emf"/><Relationship Id="rId109" Type="http://schemas.openxmlformats.org/officeDocument/2006/relationships/oleObject" Target="embeddings/oleObject11.bin"/><Relationship Id="rId34" Type="http://schemas.openxmlformats.org/officeDocument/2006/relationships/hyperlink" Target="https://ufdc.ufl.edu/UFE0051142/00001"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oleObject" Target="embeddings/oleObject5.bin"/><Relationship Id="rId104" Type="http://schemas.openxmlformats.org/officeDocument/2006/relationships/image" Target="media/image71.emf"/><Relationship Id="rId120" Type="http://schemas.openxmlformats.org/officeDocument/2006/relationships/image" Target="media/image79.emf"/><Relationship Id="rId125" Type="http://schemas.openxmlformats.org/officeDocument/2006/relationships/oleObject" Target="embeddings/oleObject19.bin"/><Relationship Id="rId141" Type="http://schemas.openxmlformats.org/officeDocument/2006/relationships/oleObject" Target="embeddings/oleObject27.bin"/><Relationship Id="rId146"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jpeg"/><Relationship Id="rId40" Type="http://schemas.openxmlformats.org/officeDocument/2006/relationships/oleObject" Target="embeddings/oleObject1.bin"/><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jpg"/><Relationship Id="rId110" Type="http://schemas.openxmlformats.org/officeDocument/2006/relationships/image" Target="media/image74.emf"/><Relationship Id="rId115" Type="http://schemas.openxmlformats.org/officeDocument/2006/relationships/oleObject" Target="embeddings/oleObject14.bin"/><Relationship Id="rId131" Type="http://schemas.openxmlformats.org/officeDocument/2006/relationships/oleObject" Target="embeddings/oleObject22.bin"/><Relationship Id="rId136" Type="http://schemas.openxmlformats.org/officeDocument/2006/relationships/image" Target="media/image87.emf"/><Relationship Id="rId157" Type="http://schemas.openxmlformats.org/officeDocument/2006/relationships/image" Target="media/image100.emf"/><Relationship Id="rId61" Type="http://schemas.openxmlformats.org/officeDocument/2006/relationships/image" Target="media/image34.jpg"/><Relationship Id="rId82" Type="http://schemas.openxmlformats.org/officeDocument/2006/relationships/image" Target="media/image55.jpg"/><Relationship Id="rId152" Type="http://schemas.openxmlformats.org/officeDocument/2006/relationships/image" Target="media/image95.png"/><Relationship Id="rId19" Type="http://schemas.openxmlformats.org/officeDocument/2006/relationships/hyperlink" Target="https://docs.qiime2.org" TargetMode="External"/><Relationship Id="rId14" Type="http://schemas.openxmlformats.org/officeDocument/2006/relationships/chart" Target="charts/chart10.xml"/><Relationship Id="rId30" Type="http://schemas.openxmlformats.org/officeDocument/2006/relationships/image" Target="media/image110.emf"/><Relationship Id="rId35" Type="http://schemas.openxmlformats.org/officeDocument/2006/relationships/hyperlink" Target="https://isercaribe.org/blog/2014/4/9/restoring-diadema" TargetMode="External"/><Relationship Id="rId56" Type="http://schemas.openxmlformats.org/officeDocument/2006/relationships/image" Target="media/image29.jpg"/><Relationship Id="rId77" Type="http://schemas.openxmlformats.org/officeDocument/2006/relationships/image" Target="media/image50.png"/><Relationship Id="rId100" Type="http://schemas.openxmlformats.org/officeDocument/2006/relationships/image" Target="media/image69.emf"/><Relationship Id="rId105" Type="http://schemas.openxmlformats.org/officeDocument/2006/relationships/oleObject" Target="embeddings/oleObject9.bin"/><Relationship Id="rId126" Type="http://schemas.openxmlformats.org/officeDocument/2006/relationships/image" Target="media/image82.emf"/><Relationship Id="rId147" Type="http://schemas.openxmlformats.org/officeDocument/2006/relationships/oleObject" Target="embeddings/oleObject30.bin"/><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oleObject" Target="embeddings/oleObject3.bin"/><Relationship Id="rId98" Type="http://schemas.openxmlformats.org/officeDocument/2006/relationships/image" Target="media/image68.emf"/><Relationship Id="rId121" Type="http://schemas.openxmlformats.org/officeDocument/2006/relationships/oleObject" Target="embeddings/oleObject17.bin"/><Relationship Id="rId142"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77.emf"/><Relationship Id="rId137" Type="http://schemas.openxmlformats.org/officeDocument/2006/relationships/oleObject" Target="embeddings/oleObject25.bin"/><Relationship Id="rId158" Type="http://schemas.openxmlformats.org/officeDocument/2006/relationships/image" Target="media/image10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merca\Desktop\diadema_ajmc2020\results.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merca\Desktop\diadema_ajmc20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merca\Desktop\diadema_ajmc20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7"/>
          <c:order val="0"/>
          <c:tx>
            <c:strRef>
              <c:f>Collection!$A$9</c:f>
              <c:strCache>
                <c:ptCount val="1"/>
                <c:pt idx="0">
                  <c:v>Ceiba</c:v>
                </c:pt>
              </c:strCache>
            </c:strRef>
          </c:tx>
          <c:spPr>
            <a:solidFill>
              <a:schemeClr val="tx1">
                <a:lumMod val="50000"/>
                <a:lumOff val="5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Collection!$B$9:$G$9</c:f>
              <c:numCache>
                <c:formatCode>General</c:formatCode>
                <c:ptCount val="6"/>
                <c:pt idx="0">
                  <c:v>0</c:v>
                </c:pt>
                <c:pt idx="1">
                  <c:v>2</c:v>
                </c:pt>
                <c:pt idx="2">
                  <c:v>4</c:v>
                </c:pt>
                <c:pt idx="3">
                  <c:v>1</c:v>
                </c:pt>
                <c:pt idx="4">
                  <c:v>0</c:v>
                </c:pt>
                <c:pt idx="5">
                  <c:v>0</c:v>
                </c:pt>
              </c:numCache>
            </c:numRef>
          </c:val>
          <c:extLst xmlns:c16r2="http://schemas.microsoft.com/office/drawing/2015/06/chart">
            <c:ext xmlns:c16="http://schemas.microsoft.com/office/drawing/2014/chart" uri="{C3380CC4-5D6E-409C-BE32-E72D297353CC}">
              <c16:uniqueId val="{00000000-E065-4389-82B1-E05E6505AFBD}"/>
            </c:ext>
          </c:extLst>
        </c:ser>
        <c:ser>
          <c:idx val="6"/>
          <c:order val="1"/>
          <c:tx>
            <c:strRef>
              <c:f>Collection!$A$8</c:f>
              <c:strCache>
                <c:ptCount val="1"/>
                <c:pt idx="0">
                  <c:v>Culebra</c:v>
                </c:pt>
              </c:strCache>
            </c:strRef>
          </c:tx>
          <c:spPr>
            <a:solidFill>
              <a:schemeClr val="accent1">
                <a:lumMod val="80000"/>
                <a:lumOff val="2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Collection!$B$8:$G$8</c:f>
              <c:numCache>
                <c:formatCode>General</c:formatCode>
                <c:ptCount val="6"/>
                <c:pt idx="0">
                  <c:v>0</c:v>
                </c:pt>
                <c:pt idx="1">
                  <c:v>1</c:v>
                </c:pt>
                <c:pt idx="2">
                  <c:v>0</c:v>
                </c:pt>
                <c:pt idx="3">
                  <c:v>4</c:v>
                </c:pt>
                <c:pt idx="4">
                  <c:v>2</c:v>
                </c:pt>
                <c:pt idx="5">
                  <c:v>0</c:v>
                </c:pt>
              </c:numCache>
            </c:numRef>
          </c:val>
          <c:extLst xmlns:c16r2="http://schemas.microsoft.com/office/drawing/2015/06/chart">
            <c:ext xmlns:c16="http://schemas.microsoft.com/office/drawing/2014/chart" uri="{C3380CC4-5D6E-409C-BE32-E72D297353CC}">
              <c16:uniqueId val="{00000001-E065-4389-82B1-E05E6505AFBD}"/>
            </c:ext>
          </c:extLst>
        </c:ser>
        <c:ser>
          <c:idx val="4"/>
          <c:order val="2"/>
          <c:tx>
            <c:strRef>
              <c:f>Collection!$A$7</c:f>
              <c:strCache>
                <c:ptCount val="1"/>
                <c:pt idx="0">
                  <c:v>Guanica</c:v>
                </c:pt>
              </c:strCache>
            </c:strRef>
          </c:tx>
          <c:spPr>
            <a:solidFill>
              <a:schemeClr val="accent5">
                <a:lumMod val="75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Collection!$B$7:$G$7</c:f>
              <c:numCache>
                <c:formatCode>General</c:formatCode>
                <c:ptCount val="6"/>
                <c:pt idx="0">
                  <c:v>1</c:v>
                </c:pt>
                <c:pt idx="1">
                  <c:v>1</c:v>
                </c:pt>
                <c:pt idx="2">
                  <c:v>0</c:v>
                </c:pt>
                <c:pt idx="3">
                  <c:v>1</c:v>
                </c:pt>
                <c:pt idx="4">
                  <c:v>0</c:v>
                </c:pt>
                <c:pt idx="5">
                  <c:v>0</c:v>
                </c:pt>
              </c:numCache>
            </c:numRef>
          </c:val>
          <c:extLst xmlns:c16r2="http://schemas.microsoft.com/office/drawing/2015/06/chart">
            <c:ext xmlns:c16="http://schemas.microsoft.com/office/drawing/2014/chart" uri="{C3380CC4-5D6E-409C-BE32-E72D297353CC}">
              <c16:uniqueId val="{00000002-E065-4389-82B1-E05E6505AFBD}"/>
            </c:ext>
          </c:extLst>
        </c:ser>
        <c:ser>
          <c:idx val="3"/>
          <c:order val="3"/>
          <c:tx>
            <c:strRef>
              <c:f>Collection!$A$6</c:f>
              <c:strCache>
                <c:ptCount val="1"/>
                <c:pt idx="0">
                  <c:v>Guayama</c:v>
                </c:pt>
              </c:strCache>
            </c:strRef>
          </c:tx>
          <c:spPr>
            <a:solidFill>
              <a:schemeClr val="accent5">
                <a:lumMod val="40000"/>
                <a:lumOff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Collection!$B$6:$G$6</c:f>
              <c:numCache>
                <c:formatCode>General</c:formatCode>
                <c:ptCount val="6"/>
                <c:pt idx="0">
                  <c:v>1</c:v>
                </c:pt>
                <c:pt idx="1">
                  <c:v>1</c:v>
                </c:pt>
                <c:pt idx="2">
                  <c:v>1</c:v>
                </c:pt>
                <c:pt idx="3">
                  <c:v>0</c:v>
                </c:pt>
                <c:pt idx="4">
                  <c:v>0</c:v>
                </c:pt>
                <c:pt idx="5">
                  <c:v>0</c:v>
                </c:pt>
              </c:numCache>
            </c:numRef>
          </c:val>
          <c:extLst xmlns:c16r2="http://schemas.microsoft.com/office/drawing/2015/06/chart">
            <c:ext xmlns:c16="http://schemas.microsoft.com/office/drawing/2014/chart" uri="{C3380CC4-5D6E-409C-BE32-E72D297353CC}">
              <c16:uniqueId val="{00000003-E065-4389-82B1-E05E6505AFBD}"/>
            </c:ext>
          </c:extLst>
        </c:ser>
        <c:ser>
          <c:idx val="2"/>
          <c:order val="4"/>
          <c:tx>
            <c:strRef>
              <c:f>Collection!$A$5</c:f>
              <c:strCache>
                <c:ptCount val="1"/>
                <c:pt idx="0">
                  <c:v>Isabela</c:v>
                </c:pt>
              </c:strCache>
            </c:strRef>
          </c:tx>
          <c:spPr>
            <a:solidFill>
              <a:srgbClr val="7030A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Collection!$B$5:$G$5</c:f>
              <c:numCache>
                <c:formatCode>General</c:formatCode>
                <c:ptCount val="6"/>
                <c:pt idx="0">
                  <c:v>1</c:v>
                </c:pt>
                <c:pt idx="1">
                  <c:v>0</c:v>
                </c:pt>
                <c:pt idx="2">
                  <c:v>1</c:v>
                </c:pt>
                <c:pt idx="3">
                  <c:v>2</c:v>
                </c:pt>
                <c:pt idx="4">
                  <c:v>0</c:v>
                </c:pt>
                <c:pt idx="5">
                  <c:v>1</c:v>
                </c:pt>
              </c:numCache>
            </c:numRef>
          </c:val>
          <c:extLst xmlns:c16r2="http://schemas.microsoft.com/office/drawing/2015/06/chart">
            <c:ext xmlns:c16="http://schemas.microsoft.com/office/drawing/2014/chart" uri="{C3380CC4-5D6E-409C-BE32-E72D297353CC}">
              <c16:uniqueId val="{00000004-E065-4389-82B1-E05E6505AFBD}"/>
            </c:ext>
          </c:extLst>
        </c:ser>
        <c:ser>
          <c:idx val="1"/>
          <c:order val="5"/>
          <c:tx>
            <c:strRef>
              <c:f>Collection!$A$4</c:f>
              <c:strCache>
                <c:ptCount val="1"/>
                <c:pt idx="0">
                  <c:v>Luquillo</c:v>
                </c:pt>
              </c:strCache>
            </c:strRef>
          </c:tx>
          <c:spPr>
            <a:solidFill>
              <a:srgbClr val="C9A4E4"/>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Collection!$B$4:$G$4</c:f>
              <c:numCache>
                <c:formatCode>General</c:formatCode>
                <c:ptCount val="6"/>
                <c:pt idx="0">
                  <c:v>0</c:v>
                </c:pt>
                <c:pt idx="1">
                  <c:v>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5-E065-4389-82B1-E05E6505AFBD}"/>
            </c:ext>
          </c:extLst>
        </c:ser>
        <c:ser>
          <c:idx val="0"/>
          <c:order val="6"/>
          <c:tx>
            <c:strRef>
              <c:f>Collection!$A$3</c:f>
              <c:strCache>
                <c:ptCount val="1"/>
                <c:pt idx="0">
                  <c:v>Ponce</c:v>
                </c:pt>
              </c:strCache>
            </c:strRef>
          </c:tx>
          <c:spPr>
            <a:solidFill>
              <a:srgbClr val="5F59D3"/>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Collection!$B$3:$G$3</c:f>
              <c:numCache>
                <c:formatCode>General</c:formatCode>
                <c:ptCount val="6"/>
                <c:pt idx="0">
                  <c:v>0</c:v>
                </c:pt>
                <c:pt idx="1">
                  <c:v>1</c:v>
                </c:pt>
                <c:pt idx="2">
                  <c:v>0</c:v>
                </c:pt>
                <c:pt idx="3">
                  <c:v>3</c:v>
                </c:pt>
                <c:pt idx="4">
                  <c:v>0</c:v>
                </c:pt>
                <c:pt idx="5">
                  <c:v>0</c:v>
                </c:pt>
              </c:numCache>
            </c:numRef>
          </c:val>
          <c:extLst xmlns:c16r2="http://schemas.microsoft.com/office/drawing/2015/06/chart">
            <c:ext xmlns:c16="http://schemas.microsoft.com/office/drawing/2014/chart" uri="{C3380CC4-5D6E-409C-BE32-E72D297353CC}">
              <c16:uniqueId val="{00000006-E065-4389-82B1-E05E6505AFBD}"/>
            </c:ext>
          </c:extLst>
        </c:ser>
        <c:ser>
          <c:idx val="5"/>
          <c:order val="7"/>
          <c:tx>
            <c:strRef>
              <c:f>Collection!$A$2</c:f>
              <c:strCache>
                <c:ptCount val="1"/>
                <c:pt idx="0">
                  <c:v>Rincon</c:v>
                </c:pt>
              </c:strCache>
            </c:strRef>
          </c:tx>
          <c:spPr>
            <a:solidFill>
              <a:srgbClr val="00206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Collection!$B$2:$G$2</c:f>
              <c:numCache>
                <c:formatCode>General</c:formatCode>
                <c:ptCount val="6"/>
                <c:pt idx="0">
                  <c:v>0</c:v>
                </c:pt>
                <c:pt idx="1">
                  <c:v>1</c:v>
                </c:pt>
                <c:pt idx="2">
                  <c:v>2</c:v>
                </c:pt>
                <c:pt idx="3">
                  <c:v>4</c:v>
                </c:pt>
                <c:pt idx="4">
                  <c:v>0</c:v>
                </c:pt>
                <c:pt idx="5">
                  <c:v>0</c:v>
                </c:pt>
              </c:numCache>
            </c:numRef>
          </c:val>
          <c:extLst xmlns:c16r2="http://schemas.microsoft.com/office/drawing/2015/06/chart">
            <c:ext xmlns:c16="http://schemas.microsoft.com/office/drawing/2014/chart" uri="{C3380CC4-5D6E-409C-BE32-E72D297353CC}">
              <c16:uniqueId val="{00000007-E065-4389-82B1-E05E6505AFBD}"/>
            </c:ext>
          </c:extLst>
        </c:ser>
        <c:dLbls>
          <c:showLegendKey val="0"/>
          <c:showVal val="0"/>
          <c:showCatName val="0"/>
          <c:showSerName val="0"/>
          <c:showPercent val="0"/>
          <c:showBubbleSize val="0"/>
        </c:dLbls>
        <c:gapWidth val="150"/>
        <c:axId val="247009664"/>
        <c:axId val="247011200"/>
      </c:barChart>
      <c:catAx>
        <c:axId val="247009664"/>
        <c:scaling>
          <c:orientation val="minMax"/>
        </c:scaling>
        <c:delete val="0"/>
        <c:axPos val="b"/>
        <c:numFmt formatCode="General" sourceLinked="1"/>
        <c:majorTickMark val="none"/>
        <c:minorTickMark val="none"/>
        <c:tickLblPos val="nextTo"/>
        <c:spPr>
          <a:solidFill>
            <a:schemeClr val="tx1"/>
          </a:solidFill>
          <a:ln w="9525" cap="flat" cmpd="sng" algn="ctr">
            <a:solidFill>
              <a:schemeClr val="accent1"/>
            </a:solidFill>
            <a:round/>
          </a:ln>
          <a:effectLst/>
        </c:spPr>
        <c:txPr>
          <a:bodyPr rot="0" spcFirstLastPara="1" vertOverflow="ellipsis"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247011200"/>
        <c:crosses val="autoZero"/>
        <c:auto val="1"/>
        <c:lblAlgn val="ctr"/>
        <c:lblOffset val="100"/>
        <c:noMultiLvlLbl val="0"/>
      </c:catAx>
      <c:valAx>
        <c:axId val="247011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crossAx val="2470096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400" b="1" i="0" u="none" strike="noStrike" kern="1200" baseline="0">
                <a:solidFill>
                  <a:schemeClr val="tx1">
                    <a:lumMod val="65000"/>
                    <a:lumOff val="35000"/>
                  </a:schemeClr>
                </a:solidFill>
                <a:latin typeface="+mn-lt"/>
                <a:ea typeface="+mn-ea"/>
                <a:cs typeface="+mn-cs"/>
              </a:defRPr>
            </a:pPr>
            <a:endParaRPr lang="en-US"/>
          </a:p>
        </c:txPr>
      </c:dTable>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7"/>
          <c:order val="0"/>
          <c:tx>
            <c:strRef>
              <c:f>Collection!$A$9</c:f>
              <c:strCache>
                <c:ptCount val="1"/>
                <c:pt idx="0">
                  <c:v>Ceiba</c:v>
                </c:pt>
              </c:strCache>
            </c:strRef>
          </c:tx>
          <c:spPr>
            <a:solidFill>
              <a:schemeClr val="tx1">
                <a:lumMod val="50000"/>
                <a:lumOff val="5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Collection!$B$9:$G$9</c:f>
              <c:numCache>
                <c:formatCode>General</c:formatCode>
                <c:ptCount val="6"/>
                <c:pt idx="0">
                  <c:v>0</c:v>
                </c:pt>
                <c:pt idx="1">
                  <c:v>2</c:v>
                </c:pt>
                <c:pt idx="2">
                  <c:v>4</c:v>
                </c:pt>
                <c:pt idx="3">
                  <c:v>1</c:v>
                </c:pt>
                <c:pt idx="4">
                  <c:v>0</c:v>
                </c:pt>
                <c:pt idx="5">
                  <c:v>0</c:v>
                </c:pt>
              </c:numCache>
            </c:numRef>
          </c:val>
          <c:extLst>
            <c:ext xmlns:c16="http://schemas.microsoft.com/office/drawing/2014/chart" uri="{C3380CC4-5D6E-409C-BE32-E72D297353CC}">
              <c16:uniqueId val="{00000000-E065-4389-82B1-E05E6505AFBD}"/>
            </c:ext>
          </c:extLst>
        </c:ser>
        <c:ser>
          <c:idx val="6"/>
          <c:order val="1"/>
          <c:tx>
            <c:strRef>
              <c:f>Collection!$A$8</c:f>
              <c:strCache>
                <c:ptCount val="1"/>
                <c:pt idx="0">
                  <c:v>Culebra</c:v>
                </c:pt>
              </c:strCache>
            </c:strRef>
          </c:tx>
          <c:spPr>
            <a:solidFill>
              <a:schemeClr val="accent1">
                <a:lumMod val="80000"/>
                <a:lumOff val="2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Collection!$B$8:$G$8</c:f>
              <c:numCache>
                <c:formatCode>General</c:formatCode>
                <c:ptCount val="6"/>
                <c:pt idx="0">
                  <c:v>0</c:v>
                </c:pt>
                <c:pt idx="1">
                  <c:v>1</c:v>
                </c:pt>
                <c:pt idx="2">
                  <c:v>0</c:v>
                </c:pt>
                <c:pt idx="3">
                  <c:v>4</c:v>
                </c:pt>
                <c:pt idx="4">
                  <c:v>2</c:v>
                </c:pt>
                <c:pt idx="5">
                  <c:v>0</c:v>
                </c:pt>
              </c:numCache>
            </c:numRef>
          </c:val>
          <c:extLst>
            <c:ext xmlns:c16="http://schemas.microsoft.com/office/drawing/2014/chart" uri="{C3380CC4-5D6E-409C-BE32-E72D297353CC}">
              <c16:uniqueId val="{00000001-E065-4389-82B1-E05E6505AFBD}"/>
            </c:ext>
          </c:extLst>
        </c:ser>
        <c:ser>
          <c:idx val="4"/>
          <c:order val="2"/>
          <c:tx>
            <c:strRef>
              <c:f>Collection!$A$7</c:f>
              <c:strCache>
                <c:ptCount val="1"/>
                <c:pt idx="0">
                  <c:v>Guanica</c:v>
                </c:pt>
              </c:strCache>
            </c:strRef>
          </c:tx>
          <c:spPr>
            <a:solidFill>
              <a:schemeClr val="accent5">
                <a:lumMod val="75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Collection!$B$7:$G$7</c:f>
              <c:numCache>
                <c:formatCode>General</c:formatCode>
                <c:ptCount val="6"/>
                <c:pt idx="0">
                  <c:v>1</c:v>
                </c:pt>
                <c:pt idx="1">
                  <c:v>1</c:v>
                </c:pt>
                <c:pt idx="2">
                  <c:v>0</c:v>
                </c:pt>
                <c:pt idx="3">
                  <c:v>1</c:v>
                </c:pt>
                <c:pt idx="4">
                  <c:v>0</c:v>
                </c:pt>
                <c:pt idx="5">
                  <c:v>0</c:v>
                </c:pt>
              </c:numCache>
            </c:numRef>
          </c:val>
          <c:extLst>
            <c:ext xmlns:c16="http://schemas.microsoft.com/office/drawing/2014/chart" uri="{C3380CC4-5D6E-409C-BE32-E72D297353CC}">
              <c16:uniqueId val="{00000002-E065-4389-82B1-E05E6505AFBD}"/>
            </c:ext>
          </c:extLst>
        </c:ser>
        <c:ser>
          <c:idx val="3"/>
          <c:order val="3"/>
          <c:tx>
            <c:strRef>
              <c:f>Collection!$A$6</c:f>
              <c:strCache>
                <c:ptCount val="1"/>
                <c:pt idx="0">
                  <c:v>Guayama</c:v>
                </c:pt>
              </c:strCache>
            </c:strRef>
          </c:tx>
          <c:spPr>
            <a:solidFill>
              <a:schemeClr val="accent5">
                <a:lumMod val="40000"/>
                <a:lumOff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Collection!$B$6:$G$6</c:f>
              <c:numCache>
                <c:formatCode>General</c:formatCode>
                <c:ptCount val="6"/>
                <c:pt idx="0">
                  <c:v>1</c:v>
                </c:pt>
                <c:pt idx="1">
                  <c:v>1</c:v>
                </c:pt>
                <c:pt idx="2">
                  <c:v>1</c:v>
                </c:pt>
                <c:pt idx="3">
                  <c:v>0</c:v>
                </c:pt>
                <c:pt idx="4">
                  <c:v>0</c:v>
                </c:pt>
                <c:pt idx="5">
                  <c:v>0</c:v>
                </c:pt>
              </c:numCache>
            </c:numRef>
          </c:val>
          <c:extLst>
            <c:ext xmlns:c16="http://schemas.microsoft.com/office/drawing/2014/chart" uri="{C3380CC4-5D6E-409C-BE32-E72D297353CC}">
              <c16:uniqueId val="{00000003-E065-4389-82B1-E05E6505AFBD}"/>
            </c:ext>
          </c:extLst>
        </c:ser>
        <c:ser>
          <c:idx val="2"/>
          <c:order val="4"/>
          <c:tx>
            <c:strRef>
              <c:f>Collection!$A$5</c:f>
              <c:strCache>
                <c:ptCount val="1"/>
                <c:pt idx="0">
                  <c:v>Isabela</c:v>
                </c:pt>
              </c:strCache>
            </c:strRef>
          </c:tx>
          <c:spPr>
            <a:solidFill>
              <a:srgbClr val="7030A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Collection!$B$5:$G$5</c:f>
              <c:numCache>
                <c:formatCode>General</c:formatCode>
                <c:ptCount val="6"/>
                <c:pt idx="0">
                  <c:v>1</c:v>
                </c:pt>
                <c:pt idx="1">
                  <c:v>0</c:v>
                </c:pt>
                <c:pt idx="2">
                  <c:v>1</c:v>
                </c:pt>
                <c:pt idx="3">
                  <c:v>2</c:v>
                </c:pt>
                <c:pt idx="4">
                  <c:v>0</c:v>
                </c:pt>
                <c:pt idx="5">
                  <c:v>1</c:v>
                </c:pt>
              </c:numCache>
            </c:numRef>
          </c:val>
          <c:extLst>
            <c:ext xmlns:c16="http://schemas.microsoft.com/office/drawing/2014/chart" uri="{C3380CC4-5D6E-409C-BE32-E72D297353CC}">
              <c16:uniqueId val="{00000004-E065-4389-82B1-E05E6505AFBD}"/>
            </c:ext>
          </c:extLst>
        </c:ser>
        <c:ser>
          <c:idx val="1"/>
          <c:order val="5"/>
          <c:tx>
            <c:strRef>
              <c:f>Collection!$A$4</c:f>
              <c:strCache>
                <c:ptCount val="1"/>
                <c:pt idx="0">
                  <c:v>Luquillo</c:v>
                </c:pt>
              </c:strCache>
            </c:strRef>
          </c:tx>
          <c:spPr>
            <a:solidFill>
              <a:srgbClr val="C9A4E4"/>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Collection!$B$4:$G$4</c:f>
              <c:numCache>
                <c:formatCode>General</c:formatCode>
                <c:ptCount val="6"/>
                <c:pt idx="0">
                  <c:v>0</c:v>
                </c:pt>
                <c:pt idx="1">
                  <c:v>0</c:v>
                </c:pt>
                <c:pt idx="2">
                  <c:v>3</c:v>
                </c:pt>
                <c:pt idx="3">
                  <c:v>1</c:v>
                </c:pt>
                <c:pt idx="4">
                  <c:v>0</c:v>
                </c:pt>
                <c:pt idx="5">
                  <c:v>0</c:v>
                </c:pt>
              </c:numCache>
            </c:numRef>
          </c:val>
          <c:extLst>
            <c:ext xmlns:c16="http://schemas.microsoft.com/office/drawing/2014/chart" uri="{C3380CC4-5D6E-409C-BE32-E72D297353CC}">
              <c16:uniqueId val="{00000005-E065-4389-82B1-E05E6505AFBD}"/>
            </c:ext>
          </c:extLst>
        </c:ser>
        <c:ser>
          <c:idx val="0"/>
          <c:order val="6"/>
          <c:tx>
            <c:strRef>
              <c:f>Collection!$A$3</c:f>
              <c:strCache>
                <c:ptCount val="1"/>
                <c:pt idx="0">
                  <c:v>Ponce</c:v>
                </c:pt>
              </c:strCache>
            </c:strRef>
          </c:tx>
          <c:spPr>
            <a:solidFill>
              <a:srgbClr val="5F59D3"/>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Collection!$B$3:$G$3</c:f>
              <c:numCache>
                <c:formatCode>General</c:formatCode>
                <c:ptCount val="6"/>
                <c:pt idx="0">
                  <c:v>0</c:v>
                </c:pt>
                <c:pt idx="1">
                  <c:v>1</c:v>
                </c:pt>
                <c:pt idx="2">
                  <c:v>0</c:v>
                </c:pt>
                <c:pt idx="3">
                  <c:v>3</c:v>
                </c:pt>
                <c:pt idx="4">
                  <c:v>0</c:v>
                </c:pt>
                <c:pt idx="5">
                  <c:v>0</c:v>
                </c:pt>
              </c:numCache>
            </c:numRef>
          </c:val>
          <c:extLst>
            <c:ext xmlns:c16="http://schemas.microsoft.com/office/drawing/2014/chart" uri="{C3380CC4-5D6E-409C-BE32-E72D297353CC}">
              <c16:uniqueId val="{00000006-E065-4389-82B1-E05E6505AFBD}"/>
            </c:ext>
          </c:extLst>
        </c:ser>
        <c:ser>
          <c:idx val="5"/>
          <c:order val="7"/>
          <c:tx>
            <c:strRef>
              <c:f>Collection!$A$2</c:f>
              <c:strCache>
                <c:ptCount val="1"/>
                <c:pt idx="0">
                  <c:v>Rincon</c:v>
                </c:pt>
              </c:strCache>
            </c:strRef>
          </c:tx>
          <c:spPr>
            <a:solidFill>
              <a:srgbClr val="00206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Collection!$B$2:$G$2</c:f>
              <c:numCache>
                <c:formatCode>General</c:formatCode>
                <c:ptCount val="6"/>
                <c:pt idx="0">
                  <c:v>0</c:v>
                </c:pt>
                <c:pt idx="1">
                  <c:v>1</c:v>
                </c:pt>
                <c:pt idx="2">
                  <c:v>2</c:v>
                </c:pt>
                <c:pt idx="3">
                  <c:v>4</c:v>
                </c:pt>
                <c:pt idx="4">
                  <c:v>0</c:v>
                </c:pt>
                <c:pt idx="5">
                  <c:v>0</c:v>
                </c:pt>
              </c:numCache>
            </c:numRef>
          </c:val>
          <c:extLst>
            <c:ext xmlns:c16="http://schemas.microsoft.com/office/drawing/2014/chart" uri="{C3380CC4-5D6E-409C-BE32-E72D297353CC}">
              <c16:uniqueId val="{00000007-E065-4389-82B1-E05E6505AFBD}"/>
            </c:ext>
          </c:extLst>
        </c:ser>
        <c:dLbls>
          <c:showLegendKey val="0"/>
          <c:showVal val="0"/>
          <c:showCatName val="0"/>
          <c:showSerName val="0"/>
          <c:showPercent val="0"/>
          <c:showBubbleSize val="0"/>
        </c:dLbls>
        <c:gapWidth val="150"/>
        <c:axId val="473471760"/>
        <c:axId val="473466184"/>
      </c:barChart>
      <c:catAx>
        <c:axId val="473471760"/>
        <c:scaling>
          <c:orientation val="minMax"/>
        </c:scaling>
        <c:delete val="0"/>
        <c:axPos val="b"/>
        <c:numFmt formatCode="General" sourceLinked="1"/>
        <c:majorTickMark val="none"/>
        <c:minorTickMark val="none"/>
        <c:tickLblPos val="nextTo"/>
        <c:spPr>
          <a:solidFill>
            <a:schemeClr val="tx1"/>
          </a:solidFill>
          <a:ln w="9525" cap="flat" cmpd="sng" algn="ctr">
            <a:solidFill>
              <a:schemeClr val="accent1"/>
            </a:solidFill>
            <a:round/>
          </a:ln>
          <a:effectLst/>
        </c:spPr>
        <c:txPr>
          <a:bodyPr rot="0" spcFirstLastPara="1" vertOverflow="ellipsis"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473466184"/>
        <c:crosses val="autoZero"/>
        <c:auto val="1"/>
        <c:lblAlgn val="ctr"/>
        <c:lblOffset val="100"/>
        <c:noMultiLvlLbl val="0"/>
      </c:catAx>
      <c:valAx>
        <c:axId val="473466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crossAx val="4734717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400" b="1" i="0" u="none" strike="noStrike" kern="1200" baseline="0">
                <a:solidFill>
                  <a:schemeClr val="tx1">
                    <a:lumMod val="65000"/>
                    <a:lumOff val="35000"/>
                  </a:schemeClr>
                </a:solidFill>
                <a:latin typeface="+mn-lt"/>
                <a:ea typeface="+mn-ea"/>
                <a:cs typeface="+mn-cs"/>
              </a:defRPr>
            </a:pPr>
            <a:endParaRPr lang="en-US"/>
          </a:p>
        </c:txPr>
      </c:dTable>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Sheet2!$B$1</c:f>
              <c:strCache>
                <c:ptCount val="1"/>
                <c:pt idx="0">
                  <c:v>Amount</c:v>
                </c:pt>
              </c:strCache>
            </c:strRef>
          </c:tx>
          <c:spPr>
            <a:solidFill>
              <a:schemeClr val="accent1"/>
            </a:solidFill>
            <a:ln>
              <a:noFill/>
            </a:ln>
            <a:effectLst/>
          </c:spPr>
          <c:invertIfNegative val="0"/>
          <c:dLbls>
            <c:spPr>
              <a:solidFill>
                <a:schemeClr val="accent1">
                  <a:lumMod val="60000"/>
                  <a:lumOff val="4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Small</c:v>
                </c:pt>
                <c:pt idx="1">
                  <c:v>Medium</c:v>
                </c:pt>
                <c:pt idx="2">
                  <c:v>Large</c:v>
                </c:pt>
              </c:strCache>
            </c:strRef>
          </c:cat>
          <c:val>
            <c:numRef>
              <c:f>Sheet2!$B$2:$B$4</c:f>
              <c:numCache>
                <c:formatCode>General</c:formatCode>
                <c:ptCount val="3"/>
                <c:pt idx="0">
                  <c:v>10</c:v>
                </c:pt>
                <c:pt idx="1">
                  <c:v>27</c:v>
                </c:pt>
                <c:pt idx="2">
                  <c:v>3</c:v>
                </c:pt>
              </c:numCache>
            </c:numRef>
          </c:val>
          <c:extLst xmlns:c16r2="http://schemas.microsoft.com/office/drawing/2015/06/chart">
            <c:ext xmlns:c16="http://schemas.microsoft.com/office/drawing/2014/chart" uri="{C3380CC4-5D6E-409C-BE32-E72D297353CC}">
              <c16:uniqueId val="{00000000-54DB-4CFF-BE93-58A08919910F}"/>
            </c:ext>
          </c:extLst>
        </c:ser>
        <c:dLbls>
          <c:showLegendKey val="0"/>
          <c:showVal val="0"/>
          <c:showCatName val="0"/>
          <c:showSerName val="0"/>
          <c:showPercent val="0"/>
          <c:showBubbleSize val="0"/>
        </c:dLbls>
        <c:gapWidth val="219"/>
        <c:overlap val="-27"/>
        <c:axId val="229173888"/>
        <c:axId val="246886784"/>
      </c:barChart>
      <c:catAx>
        <c:axId val="22917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246886784"/>
        <c:crosses val="autoZero"/>
        <c:auto val="1"/>
        <c:lblAlgn val="ctr"/>
        <c:lblOffset val="100"/>
        <c:noMultiLvlLbl val="0"/>
      </c:catAx>
      <c:valAx>
        <c:axId val="24688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229173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96051-60DE-45B8-9C26-72E97538C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7919</TotalTime>
  <Pages>104</Pages>
  <Words>14890</Words>
  <Characters>84873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MERCADO CAPOTE</dc:creator>
  <cp:keywords/>
  <dc:description/>
  <cp:lastModifiedBy>Juan C. Martínez Cruzado</cp:lastModifiedBy>
  <cp:revision>889</cp:revision>
  <dcterms:created xsi:type="dcterms:W3CDTF">2020-10-13T15:16:00Z</dcterms:created>
  <dcterms:modified xsi:type="dcterms:W3CDTF">2020-11-30T15:14:00Z</dcterms:modified>
</cp:coreProperties>
</file>